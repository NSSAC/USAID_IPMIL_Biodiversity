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A7ADD" w14:textId="77777777" w:rsidR="00307E65" w:rsidRPr="001D5539" w:rsidRDefault="00307E65" w:rsidP="00307E65">
      <w:pPr>
        <w:jc w:val="center"/>
        <w:rPr>
          <w:b/>
        </w:rPr>
      </w:pPr>
      <w:bookmarkStart w:id="0" w:name="_gjdgxs" w:colFirst="0" w:colLast="0"/>
      <w:bookmarkEnd w:id="0"/>
      <w:r w:rsidRPr="001D5539">
        <w:rPr>
          <w:b/>
        </w:rPr>
        <w:t>Annual Report Format for Feed the Future Innovation Labs with Competitive Subawards</w:t>
      </w:r>
    </w:p>
    <w:p w14:paraId="22384BDA" w14:textId="77777777" w:rsidR="00D04203" w:rsidRDefault="00D04203" w:rsidP="00307E65">
      <w:pPr>
        <w:jc w:val="center"/>
        <w:rPr>
          <w:highlight w:val="yellow"/>
        </w:rPr>
      </w:pPr>
    </w:p>
    <w:p w14:paraId="5F6AE2E3" w14:textId="77777777" w:rsidR="00307E65" w:rsidRPr="001D5539" w:rsidRDefault="00307E65" w:rsidP="00307E65">
      <w:pPr>
        <w:numPr>
          <w:ilvl w:val="0"/>
          <w:numId w:val="1"/>
        </w:numPr>
        <w:ind w:hanging="360"/>
        <w:contextualSpacing/>
        <w:rPr>
          <w:highlight w:val="white"/>
        </w:rPr>
      </w:pPr>
      <w:r w:rsidRPr="001D5539">
        <w:rPr>
          <w:highlight w:val="white"/>
        </w:rPr>
        <w:t>Research Project Reports</w:t>
      </w:r>
    </w:p>
    <w:p w14:paraId="6395372C" w14:textId="5B269380" w:rsidR="0047491C" w:rsidRPr="00497807" w:rsidRDefault="00307E65" w:rsidP="0047491C">
      <w:pPr>
        <w:numPr>
          <w:ilvl w:val="3"/>
          <w:numId w:val="3"/>
        </w:numPr>
        <w:ind w:hanging="360"/>
        <w:contextualSpacing/>
        <w:rPr>
          <w:b/>
          <w:highlight w:val="white"/>
        </w:rPr>
      </w:pPr>
      <w:r w:rsidRPr="001D5539">
        <w:rPr>
          <w:highlight w:val="white"/>
        </w:rPr>
        <w:t>Project Title</w:t>
      </w:r>
      <w:r w:rsidR="0047491C">
        <w:rPr>
          <w:highlight w:val="white"/>
        </w:rPr>
        <w:t xml:space="preserve">: </w:t>
      </w:r>
    </w:p>
    <w:p w14:paraId="7DDB3F12" w14:textId="77777777" w:rsidR="00497807" w:rsidRPr="0047491C" w:rsidRDefault="00497807" w:rsidP="00497807">
      <w:pPr>
        <w:numPr>
          <w:ilvl w:val="0"/>
          <w:numId w:val="6"/>
        </w:numPr>
        <w:contextualSpacing/>
        <w:rPr>
          <w:b/>
          <w:highlight w:val="white"/>
        </w:rPr>
      </w:pPr>
    </w:p>
    <w:p w14:paraId="64D8177A" w14:textId="53F89022" w:rsidR="00307E65" w:rsidRPr="001D5539" w:rsidRDefault="00497807" w:rsidP="00497807">
      <w:pPr>
        <w:numPr>
          <w:ilvl w:val="3"/>
          <w:numId w:val="6"/>
        </w:numPr>
        <w:contextualSpacing/>
        <w:rPr>
          <w:highlight w:val="white"/>
        </w:rPr>
      </w:pPr>
      <w:r>
        <w:rPr>
          <w:highlight w:val="white"/>
        </w:rPr>
        <w:t>Location: USA (</w:t>
      </w:r>
      <w:r w:rsidR="00F47EEB">
        <w:rPr>
          <w:highlight w:val="white"/>
        </w:rPr>
        <w:t>University of Virginia</w:t>
      </w:r>
      <w:r>
        <w:rPr>
          <w:highlight w:val="white"/>
        </w:rPr>
        <w:t>)</w:t>
      </w:r>
    </w:p>
    <w:p w14:paraId="510988EC" w14:textId="3FC9B99F" w:rsidR="00307E65" w:rsidRPr="001D5539" w:rsidRDefault="00307E65" w:rsidP="00497807">
      <w:pPr>
        <w:numPr>
          <w:ilvl w:val="3"/>
          <w:numId w:val="6"/>
        </w:numPr>
        <w:contextualSpacing/>
        <w:rPr>
          <w:highlight w:val="white"/>
        </w:rPr>
      </w:pPr>
      <w:r w:rsidRPr="001D5539">
        <w:rPr>
          <w:highlight w:val="white"/>
        </w:rPr>
        <w:t>Description</w:t>
      </w:r>
      <w:r w:rsidR="00497807">
        <w:rPr>
          <w:highlight w:val="white"/>
        </w:rPr>
        <w:t>:</w:t>
      </w:r>
      <w:r w:rsidR="00AC6529">
        <w:rPr>
          <w:highlight w:val="white"/>
        </w:rPr>
        <w:t xml:space="preserve"> </w:t>
      </w:r>
      <w:r w:rsidR="002F0076">
        <w:rPr>
          <w:highlight w:val="white"/>
        </w:rPr>
        <w:t xml:space="preserve">The project </w:t>
      </w:r>
      <w:r w:rsidR="00CD3B9B">
        <w:rPr>
          <w:highlight w:val="white"/>
        </w:rPr>
        <w:t>developed an epidemiological model</w:t>
      </w:r>
      <w:r w:rsidR="002F0076">
        <w:rPr>
          <w:highlight w:val="white"/>
        </w:rPr>
        <w:t xml:space="preserve"> to study the spread and impact of </w:t>
      </w:r>
      <w:r w:rsidR="002F0076">
        <w:rPr>
          <w:i/>
          <w:highlight w:val="white"/>
        </w:rPr>
        <w:t>T. absoluta</w:t>
      </w:r>
      <w:r w:rsidR="002F0076">
        <w:rPr>
          <w:highlight w:val="white"/>
        </w:rPr>
        <w:t xml:space="preserve">. </w:t>
      </w:r>
      <w:r w:rsidR="007E721B">
        <w:rPr>
          <w:highlight w:val="white"/>
        </w:rPr>
        <w:t xml:space="preserve">In this phase, we </w:t>
      </w:r>
      <w:r w:rsidR="00CD3B9B">
        <w:rPr>
          <w:highlight w:val="white"/>
        </w:rPr>
        <w:t xml:space="preserve">completed the study of possible spread of </w:t>
      </w:r>
      <w:r w:rsidR="00CD3B9B">
        <w:rPr>
          <w:i/>
          <w:highlight w:val="white"/>
        </w:rPr>
        <w:t>T. absoluta</w:t>
      </w:r>
      <w:r w:rsidR="00CD3B9B">
        <w:rPr>
          <w:highlight w:val="white"/>
        </w:rPr>
        <w:t xml:space="preserve"> in </w:t>
      </w:r>
      <w:r w:rsidR="007E721B">
        <w:rPr>
          <w:highlight w:val="white"/>
        </w:rPr>
        <w:t>South and Southeast Asia region.</w:t>
      </w:r>
    </w:p>
    <w:p w14:paraId="3CAB39B6" w14:textId="3B8649CC" w:rsidR="00497807" w:rsidRPr="00497807" w:rsidRDefault="00497807" w:rsidP="00497807">
      <w:pPr>
        <w:numPr>
          <w:ilvl w:val="3"/>
          <w:numId w:val="6"/>
        </w:numPr>
        <w:contextualSpacing/>
        <w:rPr>
          <w:highlight w:val="white"/>
        </w:rPr>
      </w:pPr>
      <w:r>
        <w:rPr>
          <w:highlight w:val="white"/>
        </w:rPr>
        <w:t>Collaborators:</w:t>
      </w:r>
    </w:p>
    <w:p w14:paraId="681DC415" w14:textId="2518CDE8" w:rsidR="00236667" w:rsidRPr="00236667" w:rsidRDefault="00497807" w:rsidP="004379F5">
      <w:pPr>
        <w:numPr>
          <w:ilvl w:val="0"/>
          <w:numId w:val="17"/>
        </w:numPr>
        <w:contextualSpacing/>
        <w:rPr>
          <w:highlight w:val="white"/>
        </w:rPr>
      </w:pPr>
      <w:proofErr w:type="spellStart"/>
      <w:r w:rsidRPr="00497807">
        <w:t>Abhijin</w:t>
      </w:r>
      <w:proofErr w:type="spellEnd"/>
      <w:r w:rsidRPr="00497807">
        <w:t xml:space="preserve"> </w:t>
      </w:r>
      <w:proofErr w:type="spellStart"/>
      <w:r w:rsidRPr="00497807">
        <w:t>Adiga</w:t>
      </w:r>
      <w:proofErr w:type="spellEnd"/>
      <w:r w:rsidRPr="00497807">
        <w:t>,</w:t>
      </w:r>
      <w:r w:rsidR="00600F2D">
        <w:t xml:space="preserve"> Young Yun Chung </w:t>
      </w:r>
      <w:proofErr w:type="spellStart"/>
      <w:r w:rsidR="00600F2D">
        <w:t>Baek</w:t>
      </w:r>
      <w:proofErr w:type="spellEnd"/>
      <w:r w:rsidR="00BF26B5">
        <w:t>,</w:t>
      </w:r>
      <w:r w:rsidRPr="00497807">
        <w:t xml:space="preserve"> Madhav </w:t>
      </w:r>
      <w:proofErr w:type="spellStart"/>
      <w:r w:rsidRPr="00497807">
        <w:t>Marathe</w:t>
      </w:r>
      <w:proofErr w:type="spellEnd"/>
      <w:r w:rsidRPr="00497807">
        <w:t xml:space="preserve">, </w:t>
      </w:r>
      <w:r w:rsidR="00A40310">
        <w:t xml:space="preserve">Joseph </w:t>
      </w:r>
      <w:proofErr w:type="spellStart"/>
      <w:r w:rsidR="00A40310">
        <w:t>McNitt</w:t>
      </w:r>
      <w:proofErr w:type="spellEnd"/>
      <w:r w:rsidR="00A40310">
        <w:t xml:space="preserve">, Henning </w:t>
      </w:r>
      <w:proofErr w:type="spellStart"/>
      <w:r w:rsidR="00A40310">
        <w:t>Mortveit</w:t>
      </w:r>
      <w:proofErr w:type="spellEnd"/>
      <w:r w:rsidR="00236667">
        <w:t>: Virginia Tech</w:t>
      </w:r>
      <w:r w:rsidRPr="00497807">
        <w:t>,</w:t>
      </w:r>
      <w:r w:rsidR="00236667">
        <w:t xml:space="preserve"> USA</w:t>
      </w:r>
    </w:p>
    <w:p w14:paraId="01978155" w14:textId="77777777" w:rsidR="007E721B" w:rsidRDefault="007E721B" w:rsidP="007E721B">
      <w:pPr>
        <w:pStyle w:val="ListParagraph"/>
        <w:numPr>
          <w:ilvl w:val="0"/>
          <w:numId w:val="17"/>
        </w:numPr>
        <w:spacing w:after="0" w:line="240" w:lineRule="auto"/>
      </w:pPr>
      <w:r>
        <w:t xml:space="preserve">Thierry </w:t>
      </w:r>
      <w:proofErr w:type="spellStart"/>
      <w:r>
        <w:t>Brévault</w:t>
      </w:r>
      <w:proofErr w:type="spellEnd"/>
      <w:r>
        <w:t xml:space="preserve"> and </w:t>
      </w:r>
      <w:proofErr w:type="spellStart"/>
      <w:r>
        <w:t>Anaïs</w:t>
      </w:r>
      <w:proofErr w:type="spellEnd"/>
      <w:r>
        <w:t xml:space="preserve"> </w:t>
      </w:r>
      <w:proofErr w:type="spellStart"/>
      <w:r>
        <w:t>Chailleux</w:t>
      </w:r>
      <w:proofErr w:type="spellEnd"/>
      <w:r>
        <w:t xml:space="preserve">, </w:t>
      </w:r>
      <w:proofErr w:type="spellStart"/>
      <w:r>
        <w:t>Cirad-Biopass</w:t>
      </w:r>
      <w:proofErr w:type="spellEnd"/>
      <w:r>
        <w:t>, Dakar, Senegal</w:t>
      </w:r>
    </w:p>
    <w:p w14:paraId="6AC87F31" w14:textId="77777777" w:rsidR="007E721B" w:rsidRPr="009F1EF5" w:rsidRDefault="007E721B" w:rsidP="007E721B">
      <w:pPr>
        <w:numPr>
          <w:ilvl w:val="0"/>
          <w:numId w:val="17"/>
        </w:numPr>
        <w:contextualSpacing/>
        <w:rPr>
          <w:highlight w:val="white"/>
          <w:lang w:val="pt-BR"/>
        </w:rPr>
      </w:pPr>
      <w:r w:rsidRPr="009F1EF5">
        <w:rPr>
          <w:highlight w:val="white"/>
          <w:lang w:val="pt-BR"/>
        </w:rPr>
        <w:t xml:space="preserve">Nicolas </w:t>
      </w:r>
      <w:proofErr w:type="spellStart"/>
      <w:r w:rsidRPr="009F1EF5">
        <w:rPr>
          <w:highlight w:val="white"/>
          <w:lang w:val="pt-BR"/>
        </w:rPr>
        <w:t>Desneux</w:t>
      </w:r>
      <w:proofErr w:type="spellEnd"/>
      <w:r w:rsidRPr="009F1EF5">
        <w:rPr>
          <w:highlight w:val="white"/>
          <w:lang w:val="pt-BR"/>
        </w:rPr>
        <w:t xml:space="preserve">, </w:t>
      </w:r>
      <w:proofErr w:type="spellStart"/>
      <w:r w:rsidRPr="009F1EF5">
        <w:rPr>
          <w:highlight w:val="white"/>
          <w:lang w:val="pt-BR"/>
        </w:rPr>
        <w:t>French</w:t>
      </w:r>
      <w:proofErr w:type="spellEnd"/>
      <w:r w:rsidRPr="009F1EF5">
        <w:rPr>
          <w:highlight w:val="white"/>
          <w:lang w:val="pt-BR"/>
        </w:rPr>
        <w:t xml:space="preserve"> </w:t>
      </w:r>
      <w:proofErr w:type="spellStart"/>
      <w:r w:rsidRPr="009F1EF5">
        <w:rPr>
          <w:highlight w:val="white"/>
          <w:lang w:val="pt-BR"/>
        </w:rPr>
        <w:t>National</w:t>
      </w:r>
      <w:proofErr w:type="spellEnd"/>
      <w:r w:rsidRPr="009F1EF5">
        <w:rPr>
          <w:highlight w:val="white"/>
          <w:lang w:val="pt-BR"/>
        </w:rPr>
        <w:t xml:space="preserve"> </w:t>
      </w:r>
      <w:proofErr w:type="spellStart"/>
      <w:r w:rsidRPr="009F1EF5">
        <w:rPr>
          <w:highlight w:val="white"/>
          <w:lang w:val="pt-BR"/>
        </w:rPr>
        <w:t>Institute</w:t>
      </w:r>
      <w:proofErr w:type="spellEnd"/>
      <w:r w:rsidRPr="009F1EF5">
        <w:rPr>
          <w:highlight w:val="white"/>
          <w:lang w:val="pt-BR"/>
        </w:rPr>
        <w:t xml:space="preserve"> for </w:t>
      </w:r>
      <w:proofErr w:type="spellStart"/>
      <w:r w:rsidRPr="009F1EF5">
        <w:rPr>
          <w:highlight w:val="white"/>
          <w:lang w:val="pt-BR"/>
        </w:rPr>
        <w:t>Agricultural</w:t>
      </w:r>
      <w:proofErr w:type="spellEnd"/>
      <w:r w:rsidRPr="009F1EF5">
        <w:rPr>
          <w:highlight w:val="white"/>
          <w:lang w:val="pt-BR"/>
        </w:rPr>
        <w:t xml:space="preserve"> </w:t>
      </w:r>
      <w:proofErr w:type="spellStart"/>
      <w:r w:rsidRPr="009F1EF5">
        <w:rPr>
          <w:highlight w:val="white"/>
          <w:lang w:val="pt-BR"/>
        </w:rPr>
        <w:t>Research</w:t>
      </w:r>
      <w:proofErr w:type="spellEnd"/>
      <w:r w:rsidRPr="009F1EF5">
        <w:rPr>
          <w:highlight w:val="white"/>
          <w:lang w:val="pt-BR"/>
        </w:rPr>
        <w:t xml:space="preserve"> (INRA), France</w:t>
      </w:r>
    </w:p>
    <w:p w14:paraId="28C47D71" w14:textId="77777777" w:rsidR="007E721B" w:rsidRPr="009F1EF5" w:rsidRDefault="007E721B" w:rsidP="007E721B">
      <w:pPr>
        <w:numPr>
          <w:ilvl w:val="0"/>
          <w:numId w:val="17"/>
        </w:numPr>
        <w:contextualSpacing/>
        <w:rPr>
          <w:highlight w:val="white"/>
          <w:lang w:val="pt-BR"/>
        </w:rPr>
      </w:pPr>
      <w:r w:rsidRPr="009F1EF5">
        <w:rPr>
          <w:highlight w:val="white"/>
          <w:lang w:val="pt-BR"/>
        </w:rPr>
        <w:t xml:space="preserve">Mateus Ribeiro de Campos, </w:t>
      </w:r>
      <w:r>
        <w:rPr>
          <w:highlight w:val="white"/>
          <w:lang w:val="pt-BR"/>
        </w:rPr>
        <w:t>INRA</w:t>
      </w:r>
      <w:r w:rsidRPr="009F1EF5">
        <w:rPr>
          <w:highlight w:val="white"/>
          <w:lang w:val="pt-BR"/>
        </w:rPr>
        <w:t>, France</w:t>
      </w:r>
    </w:p>
    <w:p w14:paraId="0CEC5CD6" w14:textId="6A8F9212" w:rsidR="004E3D61" w:rsidRDefault="00AC693B" w:rsidP="004E3D61">
      <w:pPr>
        <w:numPr>
          <w:ilvl w:val="3"/>
          <w:numId w:val="6"/>
        </w:numPr>
        <w:contextualSpacing/>
        <w:rPr>
          <w:highlight w:val="white"/>
        </w:rPr>
      </w:pPr>
      <w:r>
        <w:rPr>
          <w:highlight w:val="white"/>
        </w:rPr>
        <w:t>Achievements</w:t>
      </w:r>
      <w:r w:rsidR="004E3D61" w:rsidRPr="004E3D61">
        <w:rPr>
          <w:highlight w:val="white"/>
        </w:rPr>
        <w:t xml:space="preserve"> </w:t>
      </w:r>
    </w:p>
    <w:p w14:paraId="197CF8AB" w14:textId="77777777" w:rsidR="0016372D" w:rsidRDefault="0016372D" w:rsidP="0016372D">
      <w:pPr>
        <w:ind w:left="1440"/>
        <w:contextualSpacing/>
        <w:rPr>
          <w:highlight w:val="white"/>
        </w:rPr>
      </w:pPr>
    </w:p>
    <w:p w14:paraId="0214250B" w14:textId="422C22E4" w:rsidR="0016372D" w:rsidRDefault="0016372D" w:rsidP="0016372D">
      <w:pPr>
        <w:ind w:left="360"/>
        <w:rPr>
          <w:highlight w:val="white"/>
        </w:rPr>
      </w:pPr>
      <w:r w:rsidRPr="0016372D">
        <w:rPr>
          <w:b/>
        </w:rPr>
        <w:t xml:space="preserve">Assessment of threat of </w:t>
      </w:r>
      <w:ins w:id="1" w:author="AA" w:date="2017-05-27T15:01:00Z">
        <w:r w:rsidRPr="0016372D">
          <w:rPr>
            <w:b/>
            <w:i/>
          </w:rPr>
          <w:t>T. absoluta</w:t>
        </w:r>
      </w:ins>
      <w:r w:rsidRPr="0016372D">
        <w:rPr>
          <w:b/>
        </w:rPr>
        <w:t xml:space="preserve"> to North America</w:t>
      </w:r>
      <w:r>
        <w:rPr>
          <w:b/>
        </w:rPr>
        <w:t xml:space="preserve"> (Workplan Objective 2): </w:t>
      </w:r>
      <w:r w:rsidR="00671B5D">
        <w:t xml:space="preserve">The MoU between USDA-APHIS and </w:t>
      </w:r>
      <w:r w:rsidR="00B12704">
        <w:t>UVA has been initiated</w:t>
      </w:r>
      <w:r w:rsidR="00671B5D">
        <w:t xml:space="preserve"> to access </w:t>
      </w:r>
      <w:proofErr w:type="spellStart"/>
      <w:r w:rsidR="00671B5D">
        <w:t>PestID</w:t>
      </w:r>
      <w:proofErr w:type="spellEnd"/>
      <w:r w:rsidR="00671B5D">
        <w:t xml:space="preserve">. </w:t>
      </w:r>
      <w:r w:rsidR="00B12704">
        <w:t>This is due to the recent move of the team of the Biocomplexity Institute of Virginia Tech to Univ. of Virginia.</w:t>
      </w:r>
    </w:p>
    <w:p w14:paraId="355D8BDD" w14:textId="04CE2150" w:rsidR="00AE2EC0" w:rsidRDefault="007E721B" w:rsidP="006E4FEE">
      <w:pPr>
        <w:ind w:left="360"/>
        <w:contextualSpacing/>
        <w:rPr>
          <w:highlight w:val="white"/>
        </w:rPr>
      </w:pPr>
      <w:proofErr w:type="spellStart"/>
      <w:r>
        <w:rPr>
          <w:b/>
          <w:highlight w:val="white"/>
        </w:rPr>
        <w:t>Multipathway</w:t>
      </w:r>
      <w:proofErr w:type="spellEnd"/>
      <w:r>
        <w:rPr>
          <w:b/>
          <w:highlight w:val="white"/>
        </w:rPr>
        <w:t xml:space="preserve"> model to study the spread of</w:t>
      </w:r>
      <w:r w:rsidR="004E3D61">
        <w:rPr>
          <w:b/>
          <w:highlight w:val="white"/>
        </w:rPr>
        <w:t xml:space="preserve"> </w:t>
      </w:r>
      <w:ins w:id="2" w:author="AA" w:date="2017-05-27T15:01:00Z">
        <w:r w:rsidR="004E3D61" w:rsidRPr="004E3D61">
          <w:rPr>
            <w:b/>
            <w:i/>
            <w:highlight w:val="white"/>
          </w:rPr>
          <w:t>T. absoluta</w:t>
        </w:r>
      </w:ins>
      <w:r>
        <w:rPr>
          <w:b/>
          <w:highlight w:val="white"/>
        </w:rPr>
        <w:t>: case study of Southeast Asia</w:t>
      </w:r>
      <w:r w:rsidR="004E3D61">
        <w:rPr>
          <w:b/>
          <w:highlight w:val="white"/>
        </w:rPr>
        <w:t xml:space="preserve"> (Workplan</w:t>
      </w:r>
      <w:r w:rsidR="00CD3B9B">
        <w:rPr>
          <w:b/>
          <w:highlight w:val="white"/>
        </w:rPr>
        <w:t xml:space="preserve"> Objective 3</w:t>
      </w:r>
      <w:r w:rsidR="004E3D61">
        <w:rPr>
          <w:b/>
          <w:highlight w:val="white"/>
        </w:rPr>
        <w:t>):</w:t>
      </w:r>
      <w:r w:rsidR="00B1464A">
        <w:rPr>
          <w:b/>
          <w:highlight w:val="white"/>
        </w:rPr>
        <w:t xml:space="preserve"> </w:t>
      </w:r>
    </w:p>
    <w:p w14:paraId="538AFC24" w14:textId="690761C9" w:rsidR="008F4349" w:rsidRDefault="00C6712C" w:rsidP="00736F0C">
      <w:pPr>
        <w:ind w:left="360"/>
        <w:contextualSpacing/>
        <w:rPr>
          <w:highlight w:val="white"/>
        </w:rPr>
      </w:pPr>
      <w:r>
        <w:rPr>
          <w:highlight w:val="white"/>
        </w:rPr>
        <w:t>W</w:t>
      </w:r>
      <w:r w:rsidR="00AE2EC0" w:rsidRPr="00AE2EC0">
        <w:rPr>
          <w:highlight w:val="white"/>
        </w:rPr>
        <w:t xml:space="preserve">e </w:t>
      </w:r>
      <w:r>
        <w:rPr>
          <w:highlight w:val="white"/>
        </w:rPr>
        <w:t>developed</w:t>
      </w:r>
      <w:r w:rsidR="00AE2EC0" w:rsidRPr="00AE2EC0">
        <w:rPr>
          <w:highlight w:val="white"/>
        </w:rPr>
        <w:t xml:space="preserve"> a network-based propagation model to study the spre</w:t>
      </w:r>
      <w:r>
        <w:rPr>
          <w:highlight w:val="white"/>
        </w:rPr>
        <w:t>ad of invasive species. We applied</w:t>
      </w:r>
      <w:r w:rsidR="00AE2EC0" w:rsidRPr="00AE2EC0">
        <w:rPr>
          <w:highlight w:val="white"/>
        </w:rPr>
        <w:t xml:space="preserve"> it to study the possible spread of T. absoluta in the region of South East Asia. </w:t>
      </w:r>
      <w:r w:rsidR="008F4349">
        <w:rPr>
          <w:highlight w:val="white"/>
        </w:rPr>
        <w:t>This</w:t>
      </w:r>
      <w:r w:rsidR="00AE2EC0" w:rsidRPr="00AE2EC0">
        <w:rPr>
          <w:highlight w:val="white"/>
        </w:rPr>
        <w:t xml:space="preserve"> stochastic, spatially-explicit model captures the pathways of nat</w:t>
      </w:r>
      <w:r w:rsidR="008F4349">
        <w:rPr>
          <w:highlight w:val="white"/>
        </w:rPr>
        <w:t xml:space="preserve">ural and human-mediated spread. </w:t>
      </w:r>
      <w:r w:rsidR="00736F0C" w:rsidRPr="00736F0C">
        <w:rPr>
          <w:highlight w:val="white"/>
        </w:rPr>
        <w:t xml:space="preserve">It </w:t>
      </w:r>
      <w:r w:rsidR="008F4349">
        <w:rPr>
          <w:highlight w:val="white"/>
        </w:rPr>
        <w:t>was</w:t>
      </w:r>
      <w:r w:rsidR="00736F0C" w:rsidRPr="00736F0C">
        <w:rPr>
          <w:highlight w:val="white"/>
        </w:rPr>
        <w:t xml:space="preserve"> applied to study the invasion dynamics of T. absoluta wit</w:t>
      </w:r>
      <w:r w:rsidR="003F1CAF">
        <w:rPr>
          <w:highlight w:val="white"/>
        </w:rPr>
        <w:t xml:space="preserve">h focus on the region of South and Southeast Asia comprising of 10 countries: Bangladesh, Myanmar, </w:t>
      </w:r>
      <w:r w:rsidR="00F811AB">
        <w:rPr>
          <w:highlight w:val="white"/>
        </w:rPr>
        <w:t xml:space="preserve">Vietnam, Laos, Cambodia, Thailand, Malaysia, Indonesia and Philippines. </w:t>
      </w:r>
      <w:r w:rsidR="008F4349" w:rsidRPr="008F4349">
        <w:rPr>
          <w:highlight w:val="white"/>
        </w:rPr>
        <w:t xml:space="preserve">Our analysis with respect to historical invasion records indicate two possibilities of spread of T. absoluta in Bangladesh, one where trade is the dominant pathway and the other where it is not. </w:t>
      </w:r>
      <w:r w:rsidR="00B47F36">
        <w:rPr>
          <w:highlight w:val="white"/>
        </w:rPr>
        <w:t>Novel machine learning techniques were applied for parameterization, capturing variability in model outcomes and sensitivity analysis.</w:t>
      </w:r>
    </w:p>
    <w:p w14:paraId="5B3F4B70" w14:textId="263DE55A" w:rsidR="00B47F36" w:rsidRDefault="00B47F36" w:rsidP="00736F0C">
      <w:pPr>
        <w:ind w:left="360"/>
        <w:contextualSpacing/>
        <w:rPr>
          <w:highlight w:val="white"/>
        </w:rPr>
      </w:pPr>
    </w:p>
    <w:p w14:paraId="4448BBFD" w14:textId="77777777" w:rsidR="00B47F36" w:rsidRDefault="00B47F36" w:rsidP="00B47F36">
      <w:pPr>
        <w:keepNext/>
        <w:ind w:left="360"/>
        <w:contextualSpacing/>
      </w:pPr>
      <w:r>
        <w:rPr>
          <w:noProof/>
        </w:rPr>
        <w:lastRenderedPageBreak/>
        <w:drawing>
          <wp:inline distT="0" distB="0" distL="0" distR="0" wp14:anchorId="2D01A6BC" wp14:editId="6C3BC98E">
            <wp:extent cx="5943600" cy="234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ead_analysis.pdf"/>
                    <pic:cNvPicPr/>
                  </pic:nvPicPr>
                  <pic:blipFill>
                    <a:blip r:embed="rId7">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2F94631F" w14:textId="1AC3804F" w:rsidR="00B47F36" w:rsidRDefault="00B47F36" w:rsidP="00B47F36">
      <w:pPr>
        <w:pStyle w:val="Caption"/>
        <w:jc w:val="center"/>
        <w:rPr>
          <w:highlight w:val="white"/>
        </w:rPr>
      </w:pPr>
      <w:r>
        <w:t xml:space="preserve">Figure </w:t>
      </w:r>
      <w:fldSimple w:instr=" SEQ Figure \* ARABIC ">
        <w:r>
          <w:rPr>
            <w:noProof/>
          </w:rPr>
          <w:t>1</w:t>
        </w:r>
      </w:fldSimple>
      <w:r>
        <w:t xml:space="preserve">. </w:t>
      </w:r>
      <w:r w:rsidRPr="00AF2216">
        <w:t xml:space="preserve">Outline of the process used for </w:t>
      </w:r>
      <w:r w:rsidR="00DA1CCD" w:rsidRPr="00AF2216">
        <w:t>analyzing</w:t>
      </w:r>
      <w:r w:rsidRPr="00AF2216">
        <w:t xml:space="preserve"> the multi-pathway spread.</w:t>
      </w:r>
      <w:r w:rsidR="00DA1CCD">
        <w:t xml:space="preserve"> A novel unsupervised learning method was used to cluster simulation outputs of models that are a good match with the ground truth. The relationship between model parameters and the clusters are inferred by casting the problem as a classification problem with model parameters as the feature vectors and cluster indices as classes.</w:t>
      </w:r>
    </w:p>
    <w:p w14:paraId="539301B2" w14:textId="77777777" w:rsidR="00D958F4" w:rsidRDefault="00D958F4" w:rsidP="004F7BC0">
      <w:pPr>
        <w:ind w:left="360"/>
        <w:contextualSpacing/>
      </w:pPr>
    </w:p>
    <w:p w14:paraId="05FD0B56" w14:textId="11B8ED8B" w:rsidR="0016372D" w:rsidRDefault="008F4349" w:rsidP="0016372D">
      <w:pPr>
        <w:ind w:left="360"/>
        <w:contextualSpacing/>
      </w:pPr>
      <w:r w:rsidRPr="008F4349">
        <w:rPr>
          <w:b/>
        </w:rPr>
        <w:t>Analysis of international and domestic trade</w:t>
      </w:r>
      <w:r w:rsidR="00671B5D">
        <w:rPr>
          <w:b/>
        </w:rPr>
        <w:t xml:space="preserve"> (Objective 2</w:t>
      </w:r>
      <w:r w:rsidR="0016372D">
        <w:rPr>
          <w:b/>
        </w:rPr>
        <w:t xml:space="preserve"> Activity 3)</w:t>
      </w:r>
      <w:r w:rsidR="0016372D">
        <w:t xml:space="preserve">: We </w:t>
      </w:r>
      <w:r w:rsidR="00B12704">
        <w:t xml:space="preserve">are further </w:t>
      </w:r>
      <w:r w:rsidR="0016372D">
        <w:t>analyz</w:t>
      </w:r>
      <w:r w:rsidR="00B12704">
        <w:t>ing</w:t>
      </w:r>
      <w:r w:rsidR="0016372D">
        <w:t xml:space="preserve"> interna</w:t>
      </w:r>
      <w:r w:rsidR="0016372D" w:rsidRPr="0016372D">
        <w:t xml:space="preserve">tional trade networks corresponding to four </w:t>
      </w:r>
      <w:proofErr w:type="spellStart"/>
      <w:r w:rsidR="0016372D" w:rsidRPr="0016372D">
        <w:t>solanaceous</w:t>
      </w:r>
      <w:proofErr w:type="spellEnd"/>
      <w:r w:rsidR="0016372D" w:rsidRPr="0016372D">
        <w:t xml:space="preserve"> crops obtained using the Food and Agricultural Organization trade da</w:t>
      </w:r>
      <w:r w:rsidR="0016372D">
        <w:t>tabase using Moore-Shannon net</w:t>
      </w:r>
      <w:r w:rsidR="0016372D" w:rsidRPr="0016372D">
        <w:t xml:space="preserve">work reliability. </w:t>
      </w:r>
      <w:r w:rsidR="00B12704">
        <w:t>The work will be submitted as an invited paper in Journal of Network Science.</w:t>
      </w:r>
    </w:p>
    <w:p w14:paraId="2B221711" w14:textId="77777777" w:rsidR="00B17062" w:rsidRDefault="00B17062" w:rsidP="0016372D">
      <w:pPr>
        <w:ind w:left="360"/>
        <w:contextualSpacing/>
        <w:rPr>
          <w:b/>
        </w:rPr>
      </w:pPr>
    </w:p>
    <w:p w14:paraId="4203F14E" w14:textId="6147B295" w:rsidR="008F4349" w:rsidRPr="008F4349" w:rsidRDefault="00B17062" w:rsidP="00134F5D">
      <w:pPr>
        <w:ind w:left="360"/>
      </w:pPr>
      <w:r w:rsidRPr="00B17062">
        <w:rPr>
          <w:b/>
        </w:rPr>
        <w:t xml:space="preserve">Integrating Physiologically-based Demographic models with </w:t>
      </w:r>
      <w:proofErr w:type="spellStart"/>
      <w:r w:rsidRPr="00B17062">
        <w:rPr>
          <w:b/>
        </w:rPr>
        <w:t>multipathway</w:t>
      </w:r>
      <w:proofErr w:type="spellEnd"/>
      <w:r w:rsidRPr="00B17062">
        <w:rPr>
          <w:b/>
        </w:rPr>
        <w:t xml:space="preserve"> models: case study of Senegal and India</w:t>
      </w:r>
      <w:r w:rsidR="00134F5D">
        <w:rPr>
          <w:b/>
        </w:rPr>
        <w:t xml:space="preserve"> (Workplan Objective 4): </w:t>
      </w:r>
      <w:r w:rsidR="00134F5D">
        <w:t>In this ongoing work, we have been applying the developed models to Senegal and India. Currently, we are in the phase of implementation of the model which involves (</w:t>
      </w:r>
      <w:proofErr w:type="spellStart"/>
      <w:r w:rsidR="00134F5D">
        <w:t>i</w:t>
      </w:r>
      <w:proofErr w:type="spellEnd"/>
      <w:r w:rsidR="00134F5D">
        <w:t>) identification and curation of datasets (ii) country-specific modifications to model implementation.</w:t>
      </w:r>
    </w:p>
    <w:p w14:paraId="1D6F331D" w14:textId="3ED647C3" w:rsidR="00457EC4" w:rsidRDefault="00457EC4" w:rsidP="00457EC4">
      <w:pPr>
        <w:pStyle w:val="ListParagraph"/>
        <w:numPr>
          <w:ilvl w:val="1"/>
          <w:numId w:val="6"/>
        </w:numPr>
        <w:spacing w:after="0" w:line="240" w:lineRule="auto"/>
      </w:pPr>
      <w:r>
        <w:t>Lessons learned</w:t>
      </w:r>
      <w:r w:rsidR="005A4DC5">
        <w:t xml:space="preserve">: </w:t>
      </w:r>
      <w:r w:rsidR="00671B5D">
        <w:t>Covered in individual tasks.</w:t>
      </w:r>
    </w:p>
    <w:p w14:paraId="7F895304" w14:textId="64455013" w:rsidR="009F1EF5" w:rsidRPr="009F1EF5" w:rsidRDefault="007B1A6D" w:rsidP="007B1A6D">
      <w:pPr>
        <w:ind w:left="360"/>
        <w:contextualSpacing/>
        <w:rPr>
          <w:highlight w:val="white"/>
        </w:rPr>
      </w:pPr>
      <w:r w:rsidRPr="009F1EF5">
        <w:rPr>
          <w:highlight w:val="white"/>
        </w:rPr>
        <w:t xml:space="preserve"> </w:t>
      </w:r>
    </w:p>
    <w:p w14:paraId="4F29C8FD" w14:textId="36C6DC84" w:rsidR="00A40310" w:rsidRPr="001D5539" w:rsidRDefault="00A40310" w:rsidP="00F3122B">
      <w:pPr>
        <w:numPr>
          <w:ilvl w:val="3"/>
          <w:numId w:val="22"/>
        </w:numPr>
        <w:contextualSpacing/>
        <w:rPr>
          <w:highlight w:val="white"/>
        </w:rPr>
      </w:pPr>
      <w:r>
        <w:rPr>
          <w:highlight w:val="white"/>
        </w:rPr>
        <w:t>Location: Senegal</w:t>
      </w:r>
    </w:p>
    <w:p w14:paraId="6B5AF980" w14:textId="268B324F" w:rsidR="00A62F69" w:rsidRPr="00116D13" w:rsidRDefault="00A40310" w:rsidP="00066AE0">
      <w:pPr>
        <w:numPr>
          <w:ilvl w:val="3"/>
          <w:numId w:val="22"/>
        </w:numPr>
        <w:contextualSpacing/>
        <w:rPr>
          <w:highlight w:val="white"/>
        </w:rPr>
      </w:pPr>
      <w:r w:rsidRPr="00116D13">
        <w:rPr>
          <w:highlight w:val="white"/>
        </w:rPr>
        <w:t>Description:</w:t>
      </w:r>
      <w:r w:rsidR="00D87994" w:rsidRPr="00116D13">
        <w:rPr>
          <w:highlight w:val="white"/>
        </w:rPr>
        <w:t xml:space="preserve"> </w:t>
      </w:r>
      <w:r w:rsidR="00134F5D">
        <w:rPr>
          <w:highlight w:val="white"/>
        </w:rPr>
        <w:t xml:space="preserve">Study of </w:t>
      </w:r>
    </w:p>
    <w:p w14:paraId="3F97C430" w14:textId="21DDB244" w:rsidR="00A40310" w:rsidRPr="00A62F69" w:rsidRDefault="00A40310" w:rsidP="000848A3">
      <w:pPr>
        <w:numPr>
          <w:ilvl w:val="3"/>
          <w:numId w:val="22"/>
        </w:numPr>
        <w:contextualSpacing/>
        <w:rPr>
          <w:highlight w:val="white"/>
        </w:rPr>
      </w:pPr>
      <w:r w:rsidRPr="00A62F69">
        <w:rPr>
          <w:highlight w:val="white"/>
        </w:rPr>
        <w:t>Collaborators:</w:t>
      </w:r>
    </w:p>
    <w:p w14:paraId="612B23C5" w14:textId="77777777" w:rsidR="00F53986" w:rsidRPr="00DB2CBB" w:rsidRDefault="00F53986" w:rsidP="00F53986">
      <w:pPr>
        <w:pStyle w:val="ListParagraph"/>
        <w:widowControl/>
        <w:numPr>
          <w:ilvl w:val="0"/>
          <w:numId w:val="31"/>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rPr>
          <w:rFonts w:eastAsia="Times New Roman"/>
        </w:rPr>
      </w:pPr>
      <w:r w:rsidRPr="00DB2CBB">
        <w:rPr>
          <w:rFonts w:eastAsia="Times New Roman"/>
        </w:rPr>
        <w:t xml:space="preserve">Thierry </w:t>
      </w:r>
      <w:proofErr w:type="spellStart"/>
      <w:r w:rsidRPr="00DB2CBB">
        <w:rPr>
          <w:rFonts w:eastAsia="Times New Roman"/>
        </w:rPr>
        <w:t>Brévault</w:t>
      </w:r>
      <w:proofErr w:type="spellEnd"/>
      <w:r w:rsidRPr="00DB2CBB">
        <w:rPr>
          <w:rFonts w:eastAsia="Times New Roman"/>
        </w:rPr>
        <w:t xml:space="preserve">, research entomologist, </w:t>
      </w:r>
      <w:proofErr w:type="spellStart"/>
      <w:r w:rsidRPr="00DB2CBB">
        <w:rPr>
          <w:rFonts w:eastAsia="Times New Roman"/>
        </w:rPr>
        <w:t>Cirad-Biopass</w:t>
      </w:r>
      <w:proofErr w:type="spellEnd"/>
      <w:r w:rsidRPr="00DB2CBB">
        <w:rPr>
          <w:rFonts w:eastAsia="Times New Roman"/>
        </w:rPr>
        <w:t>, Dakar, Senegal</w:t>
      </w:r>
    </w:p>
    <w:p w14:paraId="4F081608" w14:textId="77777777" w:rsidR="00F53986" w:rsidRPr="00DB2CBB" w:rsidRDefault="00F53986" w:rsidP="00F53986">
      <w:pPr>
        <w:pStyle w:val="ListParagraph"/>
        <w:widowControl/>
        <w:numPr>
          <w:ilvl w:val="0"/>
          <w:numId w:val="31"/>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rPr>
          <w:rFonts w:eastAsia="Times New Roman"/>
        </w:rPr>
      </w:pPr>
      <w:proofErr w:type="spellStart"/>
      <w:r w:rsidRPr="00DB2CBB">
        <w:rPr>
          <w:rFonts w:eastAsia="Times New Roman"/>
        </w:rPr>
        <w:t>Anaïs</w:t>
      </w:r>
      <w:proofErr w:type="spellEnd"/>
      <w:r w:rsidRPr="00DB2CBB">
        <w:rPr>
          <w:rFonts w:eastAsia="Times New Roman"/>
        </w:rPr>
        <w:t xml:space="preserve"> </w:t>
      </w:r>
      <w:proofErr w:type="spellStart"/>
      <w:r w:rsidRPr="00DB2CBB">
        <w:rPr>
          <w:rFonts w:eastAsia="Times New Roman"/>
        </w:rPr>
        <w:t>Chailleux</w:t>
      </w:r>
      <w:proofErr w:type="spellEnd"/>
      <w:r w:rsidRPr="00DB2CBB">
        <w:rPr>
          <w:rFonts w:eastAsia="Times New Roman"/>
        </w:rPr>
        <w:t xml:space="preserve">, research entomologist, </w:t>
      </w:r>
      <w:proofErr w:type="spellStart"/>
      <w:r w:rsidRPr="00DB2CBB">
        <w:rPr>
          <w:rFonts w:eastAsia="Times New Roman"/>
        </w:rPr>
        <w:t>Cirad-Biopass</w:t>
      </w:r>
      <w:proofErr w:type="spellEnd"/>
      <w:r w:rsidRPr="00DB2CBB">
        <w:rPr>
          <w:rFonts w:eastAsia="Times New Roman"/>
        </w:rPr>
        <w:t>, Dakar Senegal</w:t>
      </w:r>
    </w:p>
    <w:p w14:paraId="0442061B" w14:textId="77777777" w:rsidR="00F53986" w:rsidRPr="006531D0" w:rsidRDefault="00F53986" w:rsidP="00F53986">
      <w:pPr>
        <w:pStyle w:val="ListParagraph"/>
        <w:widowControl/>
        <w:numPr>
          <w:ilvl w:val="0"/>
          <w:numId w:val="31"/>
        </w:numPr>
        <w:pBdr>
          <w:top w:val="none" w:sz="0" w:space="0" w:color="auto"/>
          <w:left w:val="none" w:sz="0" w:space="0" w:color="auto"/>
          <w:bottom w:val="none" w:sz="0" w:space="0" w:color="auto"/>
          <w:right w:val="none" w:sz="0" w:space="0" w:color="auto"/>
          <w:between w:val="none" w:sz="0" w:space="0" w:color="auto"/>
        </w:pBdr>
        <w:spacing w:after="0" w:line="240" w:lineRule="auto"/>
      </w:pPr>
      <w:proofErr w:type="spellStart"/>
      <w:r>
        <w:t>Arame</w:t>
      </w:r>
      <w:proofErr w:type="spellEnd"/>
      <w:r>
        <w:t xml:space="preserve"> </w:t>
      </w:r>
      <w:proofErr w:type="spellStart"/>
      <w:r>
        <w:t>Ndiaye</w:t>
      </w:r>
      <w:proofErr w:type="spellEnd"/>
      <w:r>
        <w:t xml:space="preserve">, </w:t>
      </w:r>
      <w:r w:rsidRPr="00DB2CBB">
        <w:rPr>
          <w:rFonts w:eastAsia="Times New Roman"/>
        </w:rPr>
        <w:t xml:space="preserve">molecular biologist, </w:t>
      </w:r>
      <w:r>
        <w:rPr>
          <w:rFonts w:eastAsia="Times New Roman"/>
        </w:rPr>
        <w:t xml:space="preserve">postdoc, </w:t>
      </w:r>
      <w:proofErr w:type="spellStart"/>
      <w:r w:rsidRPr="00DB2CBB">
        <w:rPr>
          <w:rFonts w:eastAsia="Times New Roman"/>
        </w:rPr>
        <w:t>Biopass</w:t>
      </w:r>
      <w:proofErr w:type="spellEnd"/>
      <w:r w:rsidRPr="00DB2CBB">
        <w:rPr>
          <w:rFonts w:eastAsia="Times New Roman"/>
        </w:rPr>
        <w:t xml:space="preserve">, </w:t>
      </w:r>
      <w:r>
        <w:t>Dakar, Senegal</w:t>
      </w:r>
    </w:p>
    <w:p w14:paraId="73F0DB13" w14:textId="77777777" w:rsidR="00F53986" w:rsidRPr="00930CF2" w:rsidRDefault="00F53986" w:rsidP="00F53986">
      <w:pPr>
        <w:pStyle w:val="ListParagraph"/>
        <w:widowControl/>
        <w:numPr>
          <w:ilvl w:val="0"/>
          <w:numId w:val="31"/>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rPr>
          <w:rFonts w:eastAsia="Times New Roman"/>
          <w:lang w:val="de-DE"/>
        </w:rPr>
      </w:pPr>
      <w:r>
        <w:rPr>
          <w:rFonts w:eastAsia="Times New Roman"/>
          <w:lang w:val="de-DE"/>
        </w:rPr>
        <w:t xml:space="preserve">Philippe </w:t>
      </w:r>
      <w:proofErr w:type="spellStart"/>
      <w:r>
        <w:rPr>
          <w:rFonts w:eastAsia="Times New Roman"/>
          <w:lang w:val="de-DE"/>
        </w:rPr>
        <w:t>Correa</w:t>
      </w:r>
      <w:proofErr w:type="spellEnd"/>
      <w:r w:rsidRPr="00930CF2">
        <w:rPr>
          <w:rFonts w:eastAsia="Times New Roman"/>
          <w:lang w:val="de-DE"/>
        </w:rPr>
        <w:t xml:space="preserve">, Master </w:t>
      </w:r>
      <w:proofErr w:type="spellStart"/>
      <w:r w:rsidRPr="00930CF2">
        <w:rPr>
          <w:rFonts w:eastAsia="Times New Roman"/>
          <w:lang w:val="de-DE"/>
        </w:rPr>
        <w:t>student</w:t>
      </w:r>
      <w:proofErr w:type="spellEnd"/>
      <w:r w:rsidRPr="00930CF2">
        <w:rPr>
          <w:rFonts w:eastAsia="Times New Roman"/>
          <w:lang w:val="de-DE"/>
        </w:rPr>
        <w:t>, UCAD, Dakar, Senegal</w:t>
      </w:r>
    </w:p>
    <w:p w14:paraId="7A115A9D" w14:textId="77777777" w:rsidR="00F53986" w:rsidRPr="00930CF2" w:rsidRDefault="00F53986" w:rsidP="00F53986">
      <w:pPr>
        <w:pStyle w:val="ListParagraph"/>
        <w:widowControl/>
        <w:numPr>
          <w:ilvl w:val="0"/>
          <w:numId w:val="31"/>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rPr>
          <w:rFonts w:eastAsia="Times New Roman"/>
          <w:lang w:val="de-DE"/>
        </w:rPr>
      </w:pPr>
      <w:proofErr w:type="spellStart"/>
      <w:r>
        <w:rPr>
          <w:rFonts w:eastAsia="Times New Roman"/>
          <w:lang w:val="de-DE"/>
        </w:rPr>
        <w:t>Modou</w:t>
      </w:r>
      <w:proofErr w:type="spellEnd"/>
      <w:r>
        <w:rPr>
          <w:rFonts w:eastAsia="Times New Roman"/>
          <w:lang w:val="de-DE"/>
        </w:rPr>
        <w:t xml:space="preserve"> Kane</w:t>
      </w:r>
      <w:r w:rsidRPr="00930CF2">
        <w:rPr>
          <w:rFonts w:eastAsia="Times New Roman"/>
          <w:lang w:val="de-DE"/>
        </w:rPr>
        <w:t xml:space="preserve">, Master </w:t>
      </w:r>
      <w:proofErr w:type="spellStart"/>
      <w:r w:rsidRPr="00930CF2">
        <w:rPr>
          <w:rFonts w:eastAsia="Times New Roman"/>
          <w:lang w:val="de-DE"/>
        </w:rPr>
        <w:t>student</w:t>
      </w:r>
      <w:proofErr w:type="spellEnd"/>
      <w:r w:rsidRPr="00930CF2">
        <w:rPr>
          <w:rFonts w:eastAsia="Times New Roman"/>
          <w:lang w:val="de-DE"/>
        </w:rPr>
        <w:t>, UCAD, Dakar, Senegal</w:t>
      </w:r>
    </w:p>
    <w:p w14:paraId="15838F91" w14:textId="55DC062E" w:rsidR="00A40310" w:rsidRDefault="008665D1" w:rsidP="00F3122B">
      <w:pPr>
        <w:numPr>
          <w:ilvl w:val="3"/>
          <w:numId w:val="22"/>
        </w:numPr>
        <w:contextualSpacing/>
        <w:rPr>
          <w:highlight w:val="white"/>
        </w:rPr>
      </w:pPr>
      <w:r>
        <w:rPr>
          <w:highlight w:val="white"/>
        </w:rPr>
        <w:t>Achievements</w:t>
      </w:r>
    </w:p>
    <w:p w14:paraId="3D8FEF74" w14:textId="5BAF15EA" w:rsidR="00457EC4" w:rsidRPr="002502D9" w:rsidRDefault="00457EC4" w:rsidP="00457EC4">
      <w:pPr>
        <w:spacing w:before="100" w:beforeAutospacing="1" w:after="100" w:afterAutospacing="1"/>
        <w:rPr>
          <w:b/>
        </w:rPr>
      </w:pPr>
      <w:r w:rsidRPr="002502D9">
        <w:rPr>
          <w:b/>
        </w:rPr>
        <w:t>Routes of introduction</w:t>
      </w:r>
      <w:r w:rsidR="00D76AE9">
        <w:rPr>
          <w:b/>
        </w:rPr>
        <w:t xml:space="preserve"> (Workplan 6.1)</w:t>
      </w:r>
    </w:p>
    <w:p w14:paraId="1A932CDC" w14:textId="77777777" w:rsidR="00F53986" w:rsidRDefault="00F53986" w:rsidP="00F53986">
      <w:pPr>
        <w:spacing w:before="100" w:beforeAutospacing="1" w:after="100" w:afterAutospacing="1"/>
        <w:contextualSpacing/>
      </w:pPr>
      <w:r w:rsidRPr="00E70BBC">
        <w:t xml:space="preserve">After microsatellite markers development, 1250 specimens were extracted and 800 specimens have been firstly genotyped. After the first readings (problems of missing data due to some loci </w:t>
      </w:r>
      <w:r w:rsidRPr="00E70BBC">
        <w:lastRenderedPageBreak/>
        <w:t xml:space="preserve">that could not or poorly been amplified), 572 specimens from 14 countries (13 Argentina, 8 Colombia, 4 France, 5 Greece, 6 Italy, 19 Mayotte, 39 Kenya, 35 Tanzania, 55 Niger, 97 Algeria, 36 Tunisia, 16 Togo, 40 Burkina Faso, 196 Senegal) were finally used for analyzes using only 9 microsatellite loci </w:t>
      </w:r>
      <w:proofErr w:type="spellStart"/>
      <w:r w:rsidRPr="00E70BBC">
        <w:t>frow</w:t>
      </w:r>
      <w:proofErr w:type="spellEnd"/>
      <w:r w:rsidRPr="00E70BBC">
        <w:t xml:space="preserve"> the 12 previously </w:t>
      </w:r>
      <w:r>
        <w:t>selected. Preliminar</w:t>
      </w:r>
      <w:r w:rsidRPr="00E70BBC">
        <w:t xml:space="preserve">y analyzes showed that genetic diversity is higher in Africa compared to Europe or to </w:t>
      </w:r>
      <w:r>
        <w:t>native</w:t>
      </w:r>
      <w:r w:rsidRPr="00E70BBC">
        <w:t xml:space="preserve"> areas. We found genetic homogeneity in some countries </w:t>
      </w:r>
      <w:r>
        <w:t>(</w:t>
      </w:r>
      <w:r w:rsidRPr="00E70BBC">
        <w:t>Argenti</w:t>
      </w:r>
      <w:r>
        <w:t>na</w:t>
      </w:r>
      <w:r w:rsidRPr="00E70BBC">
        <w:t>, Colombia, Algeria and Tunisia</w:t>
      </w:r>
      <w:r>
        <w:t xml:space="preserve">) and </w:t>
      </w:r>
      <w:r w:rsidRPr="00E70BBC">
        <w:t xml:space="preserve">two genetic lineages </w:t>
      </w:r>
      <w:r>
        <w:t xml:space="preserve">in other countries </w:t>
      </w:r>
      <w:r w:rsidRPr="00E70BBC">
        <w:t xml:space="preserve">(Mayotte, Niger, Togo, Senegal). </w:t>
      </w:r>
      <w:r>
        <w:t>I</w:t>
      </w:r>
      <w:r w:rsidRPr="00E70BBC">
        <w:t>n Senegal</w:t>
      </w:r>
      <w:r>
        <w:t>,</w:t>
      </w:r>
      <w:r w:rsidRPr="00E70BBC">
        <w:t xml:space="preserve"> we found</w:t>
      </w:r>
      <w:r>
        <w:t xml:space="preserve"> three populations. </w:t>
      </w:r>
      <w:r w:rsidRPr="00E70BBC">
        <w:t xml:space="preserve">More analyzes </w:t>
      </w:r>
      <w:r>
        <w:t>are</w:t>
      </w:r>
      <w:r w:rsidRPr="00E70BBC">
        <w:t xml:space="preserve"> needed to determine the genetic flow (i.e. exchanges) between populations.</w:t>
      </w:r>
      <w:r>
        <w:t xml:space="preserve"> </w:t>
      </w:r>
      <w:r w:rsidRPr="00E70BBC">
        <w:t>The estimated genetic differentiation highlights important intra-African gene flows but also gene flows from Argentina to different African countries. Providing definitive answer, needs to complete the genotyping for the last samples (mainly Niger and Algeria) in order to finalize the population genetics analyzes.</w:t>
      </w:r>
    </w:p>
    <w:p w14:paraId="5C9662A8" w14:textId="3B342CFF" w:rsidR="00457EC4" w:rsidRPr="00F67009" w:rsidRDefault="00457EC4" w:rsidP="00457EC4">
      <w:pPr>
        <w:spacing w:before="100" w:beforeAutospacing="1" w:after="100" w:afterAutospacing="1"/>
        <w:rPr>
          <w:b/>
        </w:rPr>
      </w:pPr>
      <w:r>
        <w:rPr>
          <w:b/>
        </w:rPr>
        <w:t xml:space="preserve">Biological control </w:t>
      </w:r>
      <w:r w:rsidR="00D76AE9">
        <w:rPr>
          <w:b/>
        </w:rPr>
        <w:t>(Workplan 6.2)</w:t>
      </w:r>
    </w:p>
    <w:p w14:paraId="49166783" w14:textId="77777777" w:rsidR="00F53986" w:rsidRPr="00F53986" w:rsidRDefault="00F53986" w:rsidP="00F53986">
      <w:pPr>
        <w:pStyle w:val="ListParagraph"/>
        <w:numPr>
          <w:ilvl w:val="0"/>
          <w:numId w:val="19"/>
        </w:numPr>
        <w:spacing w:before="100" w:beforeAutospacing="1" w:after="100" w:afterAutospacing="1"/>
        <w:rPr>
          <w:rFonts w:eastAsia="Times New Roman"/>
        </w:rPr>
      </w:pPr>
      <w:r w:rsidRPr="00F53986">
        <w:rPr>
          <w:rFonts w:eastAsia="Times New Roman"/>
        </w:rPr>
        <w:t xml:space="preserve">Finding alternatives to synthetic pesticides is a major challenge. Biological control through conservation of native natural enemies of the tomato leaf miner is a way forward as a strategy accessible to small farmers in Senegal. </w:t>
      </w:r>
    </w:p>
    <w:p w14:paraId="7B8DF629" w14:textId="77777777" w:rsidR="00F53986" w:rsidRPr="00F53986" w:rsidRDefault="00F53986" w:rsidP="00F53986">
      <w:pPr>
        <w:pStyle w:val="ListParagraph"/>
        <w:numPr>
          <w:ilvl w:val="0"/>
          <w:numId w:val="19"/>
        </w:numPr>
        <w:spacing w:before="100" w:beforeAutospacing="1" w:after="100" w:afterAutospacing="1"/>
        <w:rPr>
          <w:rFonts w:eastAsia="Times New Roman"/>
        </w:rPr>
      </w:pPr>
      <w:r w:rsidRPr="00C71C22">
        <w:rPr>
          <w:noProof/>
          <w:lang w:val="fr-FR" w:eastAsia="fr-FR"/>
        </w:rPr>
        <w:drawing>
          <wp:anchor distT="0" distB="0" distL="114300" distR="114300" simplePos="0" relativeHeight="251662336" behindDoc="0" locked="0" layoutInCell="1" allowOverlap="1" wp14:anchorId="653C7654" wp14:editId="5B945BFE">
            <wp:simplePos x="0" y="0"/>
            <wp:positionH relativeFrom="column">
              <wp:posOffset>0</wp:posOffset>
            </wp:positionH>
            <wp:positionV relativeFrom="paragraph">
              <wp:posOffset>2677103</wp:posOffset>
            </wp:positionV>
            <wp:extent cx="1814830" cy="1360805"/>
            <wp:effectExtent l="0" t="0" r="0" b="0"/>
            <wp:wrapSquare wrapText="bothSides"/>
            <wp:docPr id="4" name="Image 4" descr="D:\Mes Donnees\Images\Boulot\Tuta\stage Modou 2019\P3261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es Donnees\Images\Boulot\Tuta\stage Modou 2019\P326143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4830" cy="136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1C22">
        <w:rPr>
          <w:noProof/>
          <w:lang w:val="fr-FR" w:eastAsia="fr-FR"/>
        </w:rPr>
        <mc:AlternateContent>
          <mc:Choice Requires="wps">
            <w:drawing>
              <wp:anchor distT="45720" distB="45720" distL="114300" distR="114300" simplePos="0" relativeHeight="251660288" behindDoc="0" locked="0" layoutInCell="1" allowOverlap="1" wp14:anchorId="6599F331" wp14:editId="5E13896C">
                <wp:simplePos x="0" y="0"/>
                <wp:positionH relativeFrom="column">
                  <wp:posOffset>-62865</wp:posOffset>
                </wp:positionH>
                <wp:positionV relativeFrom="paragraph">
                  <wp:posOffset>2004637</wp:posOffset>
                </wp:positionV>
                <wp:extent cx="1863090" cy="1404620"/>
                <wp:effectExtent l="0" t="0" r="381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1404620"/>
                        </a:xfrm>
                        <a:prstGeom prst="rect">
                          <a:avLst/>
                        </a:prstGeom>
                        <a:solidFill>
                          <a:srgbClr val="FFFFFF"/>
                        </a:solidFill>
                        <a:ln w="9525">
                          <a:noFill/>
                          <a:miter lim="800000"/>
                          <a:headEnd/>
                          <a:tailEnd/>
                        </a:ln>
                      </wps:spPr>
                      <wps:txbx>
                        <w:txbxContent>
                          <w:p w14:paraId="1A5D267F" w14:textId="77777777" w:rsidR="00F53986" w:rsidRPr="00D30DE8" w:rsidRDefault="00F53986" w:rsidP="00F53986">
                            <w:pPr>
                              <w:rPr>
                                <w:sz w:val="20"/>
                                <w:szCs w:val="20"/>
                              </w:rPr>
                            </w:pPr>
                            <w:r>
                              <w:rPr>
                                <w:b/>
                                <w:sz w:val="20"/>
                                <w:szCs w:val="20"/>
                              </w:rPr>
                              <w:t xml:space="preserve">Photo 1. </w:t>
                            </w:r>
                            <w:r>
                              <w:rPr>
                                <w:sz w:val="20"/>
                                <w:szCs w:val="20"/>
                              </w:rPr>
                              <w:t>T</w:t>
                            </w:r>
                            <w:r w:rsidRPr="00D30DE8">
                              <w:rPr>
                                <w:sz w:val="20"/>
                                <w:szCs w:val="20"/>
                              </w:rPr>
                              <w:t>omato plants un</w:t>
                            </w:r>
                            <w:r>
                              <w:rPr>
                                <w:sz w:val="20"/>
                                <w:szCs w:val="20"/>
                              </w:rPr>
                              <w:t xml:space="preserve">der net house. </w:t>
                            </w:r>
                            <w:r w:rsidRPr="00D30DE8">
                              <w:rPr>
                                <w:sz w:val="20"/>
                                <w:szCs w:val="20"/>
                              </w:rPr>
                              <w:t xml:space="preserve">2018 experiment, </w:t>
                            </w:r>
                            <w:proofErr w:type="spellStart"/>
                            <w:r>
                              <w:rPr>
                                <w:sz w:val="20"/>
                                <w:szCs w:val="20"/>
                              </w:rPr>
                              <w:t>San</w:t>
                            </w:r>
                            <w:r w:rsidRPr="00D30DE8">
                              <w:rPr>
                                <w:sz w:val="20"/>
                                <w:szCs w:val="20"/>
                              </w:rPr>
                              <w:t>ga</w:t>
                            </w:r>
                            <w:r>
                              <w:rPr>
                                <w:sz w:val="20"/>
                                <w:szCs w:val="20"/>
                              </w:rPr>
                              <w:t>l</w:t>
                            </w:r>
                            <w:r w:rsidRPr="00D30DE8">
                              <w:rPr>
                                <w:sz w:val="20"/>
                                <w:szCs w:val="20"/>
                              </w:rPr>
                              <w:t>kam</w:t>
                            </w:r>
                            <w:proofErr w:type="spellEnd"/>
                            <w:r w:rsidRPr="00D30DE8">
                              <w:rPr>
                                <w:sz w:val="20"/>
                                <w:szCs w:val="20"/>
                              </w:rPr>
                              <w:t>, Senegal.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99F331" id="_x0000_t202" coordsize="21600,21600" o:spt="202" path="m,l,21600r21600,l21600,xe">
                <v:stroke joinstyle="miter"/>
                <v:path gradientshapeok="t" o:connecttype="rect"/>
              </v:shapetype>
              <v:shape id="Zone de texte 2" o:spid="_x0000_s1026" type="#_x0000_t202" style="position:absolute;left:0;text-align:left;margin-left:-4.95pt;margin-top:157.85pt;width:146.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" stroked="f">
                <v:textbox style="mso-fit-shape-to-text:t">
                  <w:txbxContent>
                    <w:p w14:paraId="1A5D267F" w14:textId="77777777" w:rsidR="00F53986" w:rsidRPr="00D30DE8" w:rsidRDefault="00F53986" w:rsidP="00F53986">
                      <w:pPr>
                        <w:rPr>
                          <w:sz w:val="20"/>
                          <w:szCs w:val="20"/>
                        </w:rPr>
                      </w:pPr>
                      <w:r>
                        <w:rPr>
                          <w:b/>
                          <w:sz w:val="20"/>
                          <w:szCs w:val="20"/>
                        </w:rPr>
                        <w:t xml:space="preserve">Photo 1. </w:t>
                      </w:r>
                      <w:r>
                        <w:rPr>
                          <w:sz w:val="20"/>
                          <w:szCs w:val="20"/>
                        </w:rPr>
                        <w:t>T</w:t>
                      </w:r>
                      <w:r w:rsidRPr="00D30DE8">
                        <w:rPr>
                          <w:sz w:val="20"/>
                          <w:szCs w:val="20"/>
                        </w:rPr>
                        <w:t>omato plants un</w:t>
                      </w:r>
                      <w:r>
                        <w:rPr>
                          <w:sz w:val="20"/>
                          <w:szCs w:val="20"/>
                        </w:rPr>
                        <w:t xml:space="preserve">der net house. </w:t>
                      </w:r>
                      <w:r w:rsidRPr="00D30DE8">
                        <w:rPr>
                          <w:sz w:val="20"/>
                          <w:szCs w:val="20"/>
                        </w:rPr>
                        <w:t xml:space="preserve">2018 experiment, </w:t>
                      </w:r>
                      <w:proofErr w:type="spellStart"/>
                      <w:r>
                        <w:rPr>
                          <w:sz w:val="20"/>
                          <w:szCs w:val="20"/>
                        </w:rPr>
                        <w:t>San</w:t>
                      </w:r>
                      <w:r w:rsidRPr="00D30DE8">
                        <w:rPr>
                          <w:sz w:val="20"/>
                          <w:szCs w:val="20"/>
                        </w:rPr>
                        <w:t>ga</w:t>
                      </w:r>
                      <w:r>
                        <w:rPr>
                          <w:sz w:val="20"/>
                          <w:szCs w:val="20"/>
                        </w:rPr>
                        <w:t>l</w:t>
                      </w:r>
                      <w:r w:rsidRPr="00D30DE8">
                        <w:rPr>
                          <w:sz w:val="20"/>
                          <w:szCs w:val="20"/>
                        </w:rPr>
                        <w:t>kam</w:t>
                      </w:r>
                      <w:proofErr w:type="spellEnd"/>
                      <w:r w:rsidRPr="00D30DE8">
                        <w:rPr>
                          <w:sz w:val="20"/>
                          <w:szCs w:val="20"/>
                        </w:rPr>
                        <w:t>, Senegal.</w:t>
                      </w:r>
                    </w:p>
                  </w:txbxContent>
                </v:textbox>
                <w10:wrap type="square"/>
              </v:shape>
            </w:pict>
          </mc:Fallback>
        </mc:AlternateContent>
      </w:r>
      <w:r w:rsidRPr="00C71C22">
        <w:rPr>
          <w:noProof/>
          <w:lang w:val="fr-FR" w:eastAsia="fr-FR"/>
        </w:rPr>
        <w:drawing>
          <wp:anchor distT="0" distB="0" distL="114300" distR="114300" simplePos="0" relativeHeight="251659264" behindDoc="1" locked="0" layoutInCell="1" allowOverlap="1" wp14:anchorId="2E8BE048" wp14:editId="47280126">
            <wp:simplePos x="0" y="0"/>
            <wp:positionH relativeFrom="column">
              <wp:posOffset>-635</wp:posOffset>
            </wp:positionH>
            <wp:positionV relativeFrom="paragraph">
              <wp:posOffset>647065</wp:posOffset>
            </wp:positionV>
            <wp:extent cx="1814830" cy="1359535"/>
            <wp:effectExtent l="0" t="0" r="0" b="0"/>
            <wp:wrapTight wrapText="bothSides">
              <wp:wrapPolygon edited="0">
                <wp:start x="0" y="0"/>
                <wp:lineTo x="0" y="21186"/>
                <wp:lineTo x="21313" y="21186"/>
                <wp:lineTo x="21313" y="0"/>
                <wp:lineTo x="0" y="0"/>
              </wp:wrapPolygon>
            </wp:wrapTight>
            <wp:docPr id="5" name="Image 1" descr="D:\Mes Donnees\Images\Boulot\Philippe_stage filet chou+tomates\Essai filets 2ème serie\P417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s Donnees\Images\Boulot\Philippe_stage filet chou+tomates\Essai filets 2ème serie\P417032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4830" cy="135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3986">
        <w:rPr>
          <w:rFonts w:eastAsia="Times New Roman"/>
        </w:rPr>
        <w:t xml:space="preserve">A field experiment was led in the experimental station of the Senegalese Research Institute in </w:t>
      </w:r>
      <w:proofErr w:type="spellStart"/>
      <w:r w:rsidRPr="00F53986">
        <w:rPr>
          <w:rFonts w:eastAsia="Times New Roman"/>
        </w:rPr>
        <w:t>Sangalkam</w:t>
      </w:r>
      <w:proofErr w:type="spellEnd"/>
      <w:r w:rsidRPr="00F53986">
        <w:rPr>
          <w:rFonts w:eastAsia="Times New Roman"/>
        </w:rPr>
        <w:t xml:space="preserve">, Senegal. Four-month field monitoring (from March to July 2018) was conducted by Philippe Correa (Master student) to investigate the potential of the combination of biocontrol and net house (Photo 1). Previously, we identified a predatory </w:t>
      </w:r>
      <w:proofErr w:type="spellStart"/>
      <w:r w:rsidRPr="00F53986">
        <w:rPr>
          <w:rFonts w:eastAsia="Times New Roman"/>
        </w:rPr>
        <w:t>mirid</w:t>
      </w:r>
      <w:proofErr w:type="spellEnd"/>
      <w:r w:rsidRPr="00F53986">
        <w:rPr>
          <w:rFonts w:eastAsia="Times New Roman"/>
        </w:rPr>
        <w:t xml:space="preserve"> bug, </w:t>
      </w:r>
      <w:proofErr w:type="spellStart"/>
      <w:r w:rsidRPr="00F53986">
        <w:rPr>
          <w:rFonts w:eastAsia="Times New Roman"/>
          <w:i/>
        </w:rPr>
        <w:t>Nesidiocoris</w:t>
      </w:r>
      <w:proofErr w:type="spellEnd"/>
      <w:r w:rsidRPr="00F53986">
        <w:rPr>
          <w:rFonts w:eastAsia="Times New Roman"/>
          <w:i/>
        </w:rPr>
        <w:t xml:space="preserve"> tenuis </w:t>
      </w:r>
      <w:r w:rsidRPr="00F53986">
        <w:rPr>
          <w:rFonts w:eastAsia="Times New Roman"/>
        </w:rPr>
        <w:t>(</w:t>
      </w:r>
      <w:proofErr w:type="spellStart"/>
      <w:r w:rsidRPr="00F53986">
        <w:rPr>
          <w:rFonts w:eastAsia="Times New Roman"/>
        </w:rPr>
        <w:t>Heteroptera</w:t>
      </w:r>
      <w:proofErr w:type="spellEnd"/>
      <w:r w:rsidRPr="00F53986">
        <w:rPr>
          <w:rFonts w:eastAsia="Times New Roman"/>
        </w:rPr>
        <w:t xml:space="preserve">: </w:t>
      </w:r>
      <w:proofErr w:type="spellStart"/>
      <w:r w:rsidRPr="00F53986">
        <w:rPr>
          <w:rFonts w:eastAsia="Times New Roman"/>
        </w:rPr>
        <w:t>Miridae</w:t>
      </w:r>
      <w:proofErr w:type="spellEnd"/>
      <w:r w:rsidRPr="00F53986">
        <w:rPr>
          <w:rFonts w:eastAsia="Times New Roman"/>
        </w:rPr>
        <w:t>), as a very promising biological control agent (withstanding high temperatures) and we identified two wild insectary plant species (</w:t>
      </w:r>
      <w:proofErr w:type="spellStart"/>
      <w:r w:rsidRPr="00F53986">
        <w:rPr>
          <w:rFonts w:eastAsia="Times New Roman"/>
          <w:i/>
        </w:rPr>
        <w:t>Physalis</w:t>
      </w:r>
      <w:proofErr w:type="spellEnd"/>
      <w:r w:rsidRPr="00F53986">
        <w:rPr>
          <w:rFonts w:eastAsia="Times New Roman"/>
          <w:i/>
        </w:rPr>
        <w:t xml:space="preserve"> </w:t>
      </w:r>
      <w:proofErr w:type="spellStart"/>
      <w:r w:rsidRPr="00F53986">
        <w:rPr>
          <w:rFonts w:eastAsia="Times New Roman"/>
          <w:i/>
        </w:rPr>
        <w:t>angulata</w:t>
      </w:r>
      <w:proofErr w:type="spellEnd"/>
      <w:r w:rsidRPr="00F53986">
        <w:rPr>
          <w:rFonts w:eastAsia="Times New Roman"/>
        </w:rPr>
        <w:t xml:space="preserve"> and </w:t>
      </w:r>
      <w:proofErr w:type="spellStart"/>
      <w:r w:rsidRPr="00F53986">
        <w:rPr>
          <w:rFonts w:eastAsia="Times New Roman"/>
          <w:i/>
        </w:rPr>
        <w:t>Ceratotheca</w:t>
      </w:r>
      <w:proofErr w:type="spellEnd"/>
      <w:r w:rsidRPr="00F53986">
        <w:rPr>
          <w:rFonts w:eastAsia="Times New Roman"/>
          <w:i/>
        </w:rPr>
        <w:t xml:space="preserve"> </w:t>
      </w:r>
      <w:proofErr w:type="spellStart"/>
      <w:r w:rsidRPr="00F53986">
        <w:rPr>
          <w:rFonts w:eastAsia="Times New Roman"/>
          <w:i/>
        </w:rPr>
        <w:t>sesamoides</w:t>
      </w:r>
      <w:proofErr w:type="spellEnd"/>
      <w:r w:rsidRPr="00F53986">
        <w:rPr>
          <w:rFonts w:eastAsia="Times New Roman"/>
          <w:i/>
        </w:rPr>
        <w:t>)</w:t>
      </w:r>
      <w:r w:rsidRPr="00F53986">
        <w:rPr>
          <w:rFonts w:eastAsia="Times New Roman"/>
        </w:rPr>
        <w:t xml:space="preserve">. In this new study, we monitored the spontaneous colonization and establishment of </w:t>
      </w:r>
      <w:r w:rsidRPr="00F53986">
        <w:rPr>
          <w:rFonts w:eastAsia="Times New Roman"/>
          <w:i/>
        </w:rPr>
        <w:t>N. tenuis</w:t>
      </w:r>
      <w:r w:rsidRPr="00F53986">
        <w:rPr>
          <w:rFonts w:eastAsia="Times New Roman"/>
        </w:rPr>
        <w:t xml:space="preserve"> and other pest natural enemies of non-sprayed (</w:t>
      </w:r>
      <w:proofErr w:type="spellStart"/>
      <w:r w:rsidRPr="00F53986">
        <w:rPr>
          <w:rFonts w:eastAsia="Times New Roman"/>
        </w:rPr>
        <w:t>i</w:t>
      </w:r>
      <w:proofErr w:type="spellEnd"/>
      <w:r w:rsidRPr="00F53986">
        <w:rPr>
          <w:rFonts w:eastAsia="Times New Roman"/>
        </w:rPr>
        <w:t xml:space="preserve">) open field crops and (ii) net houses with two different mesh sizes. Results showed that the predator colonized the open field and was able to colonize the net house with the bigger mesh size, but too late to protect efficiently the crop. However, net houses were interesting at first to delay crop infestation by </w:t>
      </w:r>
      <w:proofErr w:type="spellStart"/>
      <w:r w:rsidRPr="00F53986">
        <w:rPr>
          <w:rFonts w:eastAsia="Times New Roman"/>
          <w:i/>
        </w:rPr>
        <w:t>Tuta</w:t>
      </w:r>
      <w:proofErr w:type="spellEnd"/>
      <w:r w:rsidRPr="00F53986">
        <w:rPr>
          <w:rFonts w:eastAsia="Times New Roman"/>
          <w:i/>
        </w:rPr>
        <w:t xml:space="preserve"> absoluta</w:t>
      </w:r>
      <w:r w:rsidRPr="00F53986">
        <w:rPr>
          <w:rFonts w:eastAsia="Times New Roman"/>
        </w:rPr>
        <w:t xml:space="preserve"> moths. In addition, this experiment allowed us to identify the </w:t>
      </w:r>
      <w:proofErr w:type="spellStart"/>
      <w:r w:rsidRPr="00F53986">
        <w:rPr>
          <w:rFonts w:eastAsia="Times New Roman"/>
        </w:rPr>
        <w:t>acariphagous</w:t>
      </w:r>
      <w:proofErr w:type="spellEnd"/>
      <w:r w:rsidRPr="00F53986">
        <w:rPr>
          <w:rFonts w:eastAsia="Times New Roman"/>
        </w:rPr>
        <w:t xml:space="preserve"> species, </w:t>
      </w:r>
      <w:proofErr w:type="spellStart"/>
      <w:r w:rsidRPr="00F53986">
        <w:rPr>
          <w:rFonts w:eastAsia="Times New Roman"/>
          <w:i/>
        </w:rPr>
        <w:t>Stethorus</w:t>
      </w:r>
      <w:proofErr w:type="spellEnd"/>
      <w:r w:rsidRPr="00F53986">
        <w:rPr>
          <w:rFonts w:eastAsia="Times New Roman"/>
        </w:rPr>
        <w:t xml:space="preserve"> sp., as a predator of spider mites. In March 2019, we started a new experiment conducted by </w:t>
      </w:r>
      <w:proofErr w:type="spellStart"/>
      <w:r w:rsidRPr="00F53986">
        <w:rPr>
          <w:rFonts w:eastAsia="Times New Roman"/>
        </w:rPr>
        <w:t>Modou</w:t>
      </w:r>
      <w:proofErr w:type="spellEnd"/>
      <w:r w:rsidRPr="00F53986">
        <w:rPr>
          <w:rFonts w:eastAsia="Times New Roman"/>
        </w:rPr>
        <w:t xml:space="preserve"> Kane (Master student), in which </w:t>
      </w:r>
      <w:r w:rsidRPr="00F53986">
        <w:rPr>
          <w:rFonts w:eastAsia="Times New Roman"/>
          <w:i/>
        </w:rPr>
        <w:t>N. tenuis</w:t>
      </w:r>
      <w:r w:rsidRPr="00F53986">
        <w:rPr>
          <w:rFonts w:eastAsia="Times New Roman"/>
        </w:rPr>
        <w:t xml:space="preserve"> was introduced into the net houses with tomato seedlings (Photo 2) and insectary plants. This experiment is in progress.</w:t>
      </w:r>
      <w:r w:rsidRPr="00F53986">
        <w:rPr>
          <w:rFonts w:eastAsia="Times New Roman"/>
          <w:snapToGrid w:val="0"/>
          <w:w w:val="0"/>
          <w:sz w:val="0"/>
          <w:szCs w:val="0"/>
          <w:u w:color="000000"/>
          <w:bdr w:val="none" w:sz="0" w:space="0" w:color="000000"/>
          <w:shd w:val="clear" w:color="000000" w:fill="000000"/>
          <w:lang w:val="x-none" w:eastAsia="x-none" w:bidi="x-none"/>
        </w:rPr>
        <w:t xml:space="preserve"> </w:t>
      </w:r>
    </w:p>
    <w:p w14:paraId="1029807A" w14:textId="77777777" w:rsidR="00F53986" w:rsidRPr="00F53986" w:rsidRDefault="00F53986" w:rsidP="00F53986">
      <w:pPr>
        <w:pStyle w:val="ListParagraph"/>
        <w:numPr>
          <w:ilvl w:val="0"/>
          <w:numId w:val="19"/>
        </w:numPr>
        <w:spacing w:before="100" w:beforeAutospacing="1" w:after="100" w:afterAutospacing="1"/>
        <w:rPr>
          <w:rFonts w:eastAsia="Times New Roman"/>
        </w:rPr>
      </w:pPr>
      <w:r w:rsidRPr="00C71C22">
        <w:rPr>
          <w:noProof/>
          <w:lang w:val="fr-FR" w:eastAsia="fr-FR"/>
        </w:rPr>
        <mc:AlternateContent>
          <mc:Choice Requires="wps">
            <w:drawing>
              <wp:anchor distT="45720" distB="45720" distL="114300" distR="114300" simplePos="0" relativeHeight="251661312" behindDoc="0" locked="0" layoutInCell="1" allowOverlap="1" wp14:anchorId="64C0E439" wp14:editId="57003B3E">
                <wp:simplePos x="0" y="0"/>
                <wp:positionH relativeFrom="margin">
                  <wp:posOffset>-83127</wp:posOffset>
                </wp:positionH>
                <wp:positionV relativeFrom="paragraph">
                  <wp:posOffset>179820</wp:posOffset>
                </wp:positionV>
                <wp:extent cx="1952625" cy="1404620"/>
                <wp:effectExtent l="0" t="0" r="9525" b="7620"/>
                <wp:wrapSquare wrapText="bothSides"/>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404620"/>
                        </a:xfrm>
                        <a:prstGeom prst="rect">
                          <a:avLst/>
                        </a:prstGeom>
                        <a:solidFill>
                          <a:srgbClr val="FFFFFF"/>
                        </a:solidFill>
                        <a:ln w="9525">
                          <a:noFill/>
                          <a:miter lim="800000"/>
                          <a:headEnd/>
                          <a:tailEnd/>
                        </a:ln>
                      </wps:spPr>
                      <wps:txbx>
                        <w:txbxContent>
                          <w:p w14:paraId="01DF8CB2" w14:textId="77777777" w:rsidR="00F53986" w:rsidRPr="00D30DE8" w:rsidRDefault="00F53986" w:rsidP="00F53986">
                            <w:pPr>
                              <w:rPr>
                                <w:sz w:val="20"/>
                                <w:szCs w:val="20"/>
                              </w:rPr>
                            </w:pPr>
                            <w:r w:rsidRPr="00D30DE8">
                              <w:rPr>
                                <w:b/>
                                <w:sz w:val="20"/>
                                <w:szCs w:val="20"/>
                              </w:rPr>
                              <w:t xml:space="preserve">Photo </w:t>
                            </w:r>
                            <w:r>
                              <w:rPr>
                                <w:b/>
                                <w:sz w:val="20"/>
                                <w:szCs w:val="20"/>
                              </w:rPr>
                              <w:t xml:space="preserve">2. </w:t>
                            </w:r>
                            <w:r w:rsidRPr="00C71C22">
                              <w:rPr>
                                <w:sz w:val="20"/>
                                <w:szCs w:val="20"/>
                              </w:rPr>
                              <w:t>T</w:t>
                            </w:r>
                            <w:r>
                              <w:rPr>
                                <w:sz w:val="20"/>
                                <w:szCs w:val="20"/>
                              </w:rPr>
                              <w:t xml:space="preserve">ransfer of </w:t>
                            </w:r>
                            <w:proofErr w:type="spellStart"/>
                            <w:r w:rsidRPr="00E02DCE">
                              <w:rPr>
                                <w:i/>
                                <w:sz w:val="20"/>
                                <w:szCs w:val="20"/>
                              </w:rPr>
                              <w:t>Ephestia</w:t>
                            </w:r>
                            <w:proofErr w:type="spellEnd"/>
                            <w:r w:rsidRPr="00E02DCE">
                              <w:rPr>
                                <w:i/>
                                <w:sz w:val="20"/>
                                <w:szCs w:val="20"/>
                              </w:rPr>
                              <w:t xml:space="preserve"> </w:t>
                            </w:r>
                            <w:proofErr w:type="spellStart"/>
                            <w:r w:rsidRPr="00E02DCE">
                              <w:rPr>
                                <w:i/>
                                <w:sz w:val="20"/>
                                <w:szCs w:val="20"/>
                              </w:rPr>
                              <w:t>kuehniella</w:t>
                            </w:r>
                            <w:proofErr w:type="spellEnd"/>
                            <w:r>
                              <w:rPr>
                                <w:sz w:val="20"/>
                                <w:szCs w:val="20"/>
                              </w:rPr>
                              <w:t xml:space="preserve"> sterilized eggs to feed </w:t>
                            </w:r>
                            <w:r w:rsidRPr="00E02DCE">
                              <w:rPr>
                                <w:i/>
                                <w:sz w:val="20"/>
                                <w:szCs w:val="20"/>
                              </w:rPr>
                              <w:t>N. tenuis</w:t>
                            </w:r>
                            <w:r>
                              <w:rPr>
                                <w:sz w:val="20"/>
                                <w:szCs w:val="20"/>
                              </w:rPr>
                              <w:t xml:space="preserve"> just after transplanting. 2019 experiment, </w:t>
                            </w:r>
                            <w:proofErr w:type="spellStart"/>
                            <w:r>
                              <w:rPr>
                                <w:sz w:val="20"/>
                                <w:szCs w:val="20"/>
                              </w:rPr>
                              <w:t>San</w:t>
                            </w:r>
                            <w:r w:rsidRPr="00D30DE8">
                              <w:rPr>
                                <w:sz w:val="20"/>
                                <w:szCs w:val="20"/>
                              </w:rPr>
                              <w:t>ga</w:t>
                            </w:r>
                            <w:r>
                              <w:rPr>
                                <w:sz w:val="20"/>
                                <w:szCs w:val="20"/>
                              </w:rPr>
                              <w:t>l</w:t>
                            </w:r>
                            <w:r w:rsidRPr="00D30DE8">
                              <w:rPr>
                                <w:sz w:val="20"/>
                                <w:szCs w:val="20"/>
                              </w:rPr>
                              <w:t>kam</w:t>
                            </w:r>
                            <w:proofErr w:type="spellEnd"/>
                            <w:r w:rsidRPr="00D30DE8">
                              <w:rPr>
                                <w:sz w:val="20"/>
                                <w:szCs w:val="20"/>
                              </w:rPr>
                              <w:t>, Senegal.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0E439" id="_x0000_s1027" type="#_x0000_t202" style="position:absolute;left:0;text-align:left;margin-left:-6.55pt;margin-top:14.15pt;width:153.7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" stroked="f">
                <v:textbox style="mso-fit-shape-to-text:t">
                  <w:txbxContent>
                    <w:p w14:paraId="01DF8CB2" w14:textId="77777777" w:rsidR="00F53986" w:rsidRPr="00D30DE8" w:rsidRDefault="00F53986" w:rsidP="00F53986">
                      <w:pPr>
                        <w:rPr>
                          <w:sz w:val="20"/>
                          <w:szCs w:val="20"/>
                        </w:rPr>
                      </w:pPr>
                      <w:r w:rsidRPr="00D30DE8">
                        <w:rPr>
                          <w:b/>
                          <w:sz w:val="20"/>
                          <w:szCs w:val="20"/>
                        </w:rPr>
                        <w:t xml:space="preserve">Photo </w:t>
                      </w:r>
                      <w:r>
                        <w:rPr>
                          <w:b/>
                          <w:sz w:val="20"/>
                          <w:szCs w:val="20"/>
                        </w:rPr>
                        <w:t xml:space="preserve">2. </w:t>
                      </w:r>
                      <w:r w:rsidRPr="00C71C22">
                        <w:rPr>
                          <w:sz w:val="20"/>
                          <w:szCs w:val="20"/>
                        </w:rPr>
                        <w:t>T</w:t>
                      </w:r>
                      <w:r>
                        <w:rPr>
                          <w:sz w:val="20"/>
                          <w:szCs w:val="20"/>
                        </w:rPr>
                        <w:t xml:space="preserve">ransfer of </w:t>
                      </w:r>
                      <w:proofErr w:type="spellStart"/>
                      <w:r w:rsidRPr="00E02DCE">
                        <w:rPr>
                          <w:i/>
                          <w:sz w:val="20"/>
                          <w:szCs w:val="20"/>
                        </w:rPr>
                        <w:t>Ephestia</w:t>
                      </w:r>
                      <w:proofErr w:type="spellEnd"/>
                      <w:r w:rsidRPr="00E02DCE">
                        <w:rPr>
                          <w:i/>
                          <w:sz w:val="20"/>
                          <w:szCs w:val="20"/>
                        </w:rPr>
                        <w:t xml:space="preserve"> </w:t>
                      </w:r>
                      <w:proofErr w:type="spellStart"/>
                      <w:r w:rsidRPr="00E02DCE">
                        <w:rPr>
                          <w:i/>
                          <w:sz w:val="20"/>
                          <w:szCs w:val="20"/>
                        </w:rPr>
                        <w:t>kuehniella</w:t>
                      </w:r>
                      <w:proofErr w:type="spellEnd"/>
                      <w:r>
                        <w:rPr>
                          <w:sz w:val="20"/>
                          <w:szCs w:val="20"/>
                        </w:rPr>
                        <w:t xml:space="preserve"> sterilized eggs to feed </w:t>
                      </w:r>
                      <w:r w:rsidRPr="00E02DCE">
                        <w:rPr>
                          <w:i/>
                          <w:sz w:val="20"/>
                          <w:szCs w:val="20"/>
                        </w:rPr>
                        <w:t>N. tenuis</w:t>
                      </w:r>
                      <w:r>
                        <w:rPr>
                          <w:sz w:val="20"/>
                          <w:szCs w:val="20"/>
                        </w:rPr>
                        <w:t xml:space="preserve"> just after transplanting. 2019 experiment, </w:t>
                      </w:r>
                      <w:proofErr w:type="spellStart"/>
                      <w:r>
                        <w:rPr>
                          <w:sz w:val="20"/>
                          <w:szCs w:val="20"/>
                        </w:rPr>
                        <w:t>San</w:t>
                      </w:r>
                      <w:r w:rsidRPr="00D30DE8">
                        <w:rPr>
                          <w:sz w:val="20"/>
                          <w:szCs w:val="20"/>
                        </w:rPr>
                        <w:t>ga</w:t>
                      </w:r>
                      <w:r>
                        <w:rPr>
                          <w:sz w:val="20"/>
                          <w:szCs w:val="20"/>
                        </w:rPr>
                        <w:t>l</w:t>
                      </w:r>
                      <w:r w:rsidRPr="00D30DE8">
                        <w:rPr>
                          <w:sz w:val="20"/>
                          <w:szCs w:val="20"/>
                        </w:rPr>
                        <w:t>kam</w:t>
                      </w:r>
                      <w:proofErr w:type="spellEnd"/>
                      <w:r w:rsidRPr="00D30DE8">
                        <w:rPr>
                          <w:sz w:val="20"/>
                          <w:szCs w:val="20"/>
                        </w:rPr>
                        <w:t>, Senegal.</w:t>
                      </w:r>
                    </w:p>
                  </w:txbxContent>
                </v:textbox>
                <w10:wrap type="square" anchorx="margin"/>
              </v:shape>
            </w:pict>
          </mc:Fallback>
        </mc:AlternateContent>
      </w:r>
      <w:r w:rsidRPr="00F53986">
        <w:rPr>
          <w:rFonts w:eastAsia="Times New Roman"/>
        </w:rPr>
        <w:t xml:space="preserve">We also started to evaluate the suitability of the two wild insectary plants for the development of </w:t>
      </w:r>
      <w:r w:rsidRPr="00F53986">
        <w:rPr>
          <w:rFonts w:eastAsia="Times New Roman"/>
          <w:i/>
        </w:rPr>
        <w:t>N. tenuis</w:t>
      </w:r>
      <w:r w:rsidRPr="00F53986">
        <w:rPr>
          <w:rFonts w:eastAsia="Times New Roman"/>
        </w:rPr>
        <w:t xml:space="preserve"> under laboratory conditions. This experiment is led by </w:t>
      </w:r>
      <w:proofErr w:type="spellStart"/>
      <w:r w:rsidRPr="00F53986">
        <w:rPr>
          <w:rFonts w:eastAsia="Times New Roman"/>
        </w:rPr>
        <w:t>Massamba</w:t>
      </w:r>
      <w:proofErr w:type="spellEnd"/>
      <w:r w:rsidRPr="00F53986">
        <w:rPr>
          <w:rFonts w:eastAsia="Times New Roman"/>
        </w:rPr>
        <w:t xml:space="preserve"> </w:t>
      </w:r>
      <w:proofErr w:type="spellStart"/>
      <w:r w:rsidRPr="00F53986">
        <w:rPr>
          <w:rFonts w:eastAsia="Times New Roman"/>
        </w:rPr>
        <w:t>Diakhaté</w:t>
      </w:r>
      <w:proofErr w:type="spellEnd"/>
      <w:r w:rsidRPr="00F53986">
        <w:rPr>
          <w:rFonts w:eastAsia="Times New Roman"/>
        </w:rPr>
        <w:t xml:space="preserve"> (Post-Master student).</w:t>
      </w:r>
    </w:p>
    <w:p w14:paraId="23328C48" w14:textId="2A8F385B" w:rsidR="00F53986" w:rsidRDefault="00F53986" w:rsidP="00F53986">
      <w:pPr>
        <w:pStyle w:val="ListParagraph"/>
        <w:spacing w:before="100" w:beforeAutospacing="1" w:after="100" w:afterAutospacing="1"/>
        <w:ind w:left="360"/>
        <w:rPr>
          <w:rFonts w:eastAsia="Times New Roman"/>
        </w:rPr>
      </w:pPr>
    </w:p>
    <w:p w14:paraId="5371D007" w14:textId="504675A2" w:rsidR="00F53986" w:rsidRDefault="00F53986" w:rsidP="00F53986">
      <w:pPr>
        <w:pStyle w:val="ListParagraph"/>
        <w:spacing w:before="100" w:beforeAutospacing="1" w:after="100" w:afterAutospacing="1"/>
        <w:ind w:left="360"/>
        <w:rPr>
          <w:rFonts w:eastAsia="Times New Roman"/>
        </w:rPr>
      </w:pPr>
    </w:p>
    <w:p w14:paraId="3A1BA091" w14:textId="77777777" w:rsidR="00F53986" w:rsidRDefault="00F53986" w:rsidP="00F53986">
      <w:pPr>
        <w:pStyle w:val="ListParagraph"/>
        <w:spacing w:before="100" w:beforeAutospacing="1" w:after="100" w:afterAutospacing="1"/>
        <w:ind w:left="360"/>
        <w:rPr>
          <w:rFonts w:eastAsia="Times New Roman"/>
        </w:rPr>
      </w:pPr>
    </w:p>
    <w:p w14:paraId="1B0898CA" w14:textId="70CC925C" w:rsidR="00457EC4" w:rsidRPr="00F53986" w:rsidRDefault="00457EC4" w:rsidP="00F53986">
      <w:pPr>
        <w:pStyle w:val="ListParagraph"/>
        <w:widowControl/>
        <w:numPr>
          <w:ilvl w:val="1"/>
          <w:numId w:val="19"/>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rPr>
          <w:rFonts w:eastAsia="Times New Roman"/>
        </w:rPr>
      </w:pPr>
      <w:r w:rsidRPr="00F53986">
        <w:rPr>
          <w:rFonts w:eastAsia="Times New Roman"/>
        </w:rPr>
        <w:t>Lessons Learned</w:t>
      </w:r>
    </w:p>
    <w:p w14:paraId="7DD4F97C" w14:textId="77777777" w:rsidR="00F53986" w:rsidRPr="00F53986" w:rsidRDefault="00F53986" w:rsidP="00F53986">
      <w:pPr>
        <w:pStyle w:val="ListParagraph"/>
        <w:numPr>
          <w:ilvl w:val="0"/>
          <w:numId w:val="19"/>
        </w:numPr>
        <w:spacing w:before="100" w:beforeAutospacing="1" w:after="100" w:afterAutospacing="1"/>
        <w:rPr>
          <w:rFonts w:eastAsia="Times New Roman"/>
        </w:rPr>
      </w:pPr>
      <w:r w:rsidRPr="00F53986">
        <w:rPr>
          <w:rFonts w:eastAsia="Times New Roman"/>
        </w:rPr>
        <w:t xml:space="preserve">The release of indigenous predatory bugs such as </w:t>
      </w:r>
      <w:r w:rsidRPr="00F53986">
        <w:rPr>
          <w:rFonts w:eastAsia="Times New Roman"/>
          <w:i/>
        </w:rPr>
        <w:t>N. tenuis</w:t>
      </w:r>
      <w:r w:rsidRPr="00F53986">
        <w:rPr>
          <w:rFonts w:eastAsia="Times New Roman"/>
        </w:rPr>
        <w:t xml:space="preserve"> along with insectary plants is very promising for tomato crop protection in net houses. </w:t>
      </w:r>
    </w:p>
    <w:p w14:paraId="68C2C9ED" w14:textId="77777777" w:rsidR="00632F32" w:rsidRDefault="00632F32" w:rsidP="00632F32">
      <w:pPr>
        <w:contextualSpacing/>
        <w:rPr>
          <w:i/>
        </w:rPr>
      </w:pPr>
    </w:p>
    <w:p w14:paraId="0DAABD8D" w14:textId="77777777" w:rsidR="001C224D" w:rsidRDefault="001C224D" w:rsidP="00632F32">
      <w:pPr>
        <w:contextualSpacing/>
        <w:rPr>
          <w:i/>
        </w:rPr>
      </w:pPr>
    </w:p>
    <w:p w14:paraId="6A367322" w14:textId="77777777" w:rsidR="001C224D" w:rsidRDefault="001C224D" w:rsidP="00632F32">
      <w:pPr>
        <w:contextualSpacing/>
        <w:rPr>
          <w:i/>
        </w:rPr>
      </w:pPr>
    </w:p>
    <w:p w14:paraId="45EBBFEF" w14:textId="77777777" w:rsidR="001C224D" w:rsidRDefault="001C224D" w:rsidP="00632F32">
      <w:pPr>
        <w:contextualSpacing/>
        <w:rPr>
          <w:i/>
        </w:rPr>
      </w:pPr>
    </w:p>
    <w:p w14:paraId="002F12D6" w14:textId="77777777" w:rsidR="001C224D" w:rsidRDefault="001C224D" w:rsidP="00632F32">
      <w:pPr>
        <w:contextualSpacing/>
        <w:rPr>
          <w:i/>
        </w:rPr>
      </w:pPr>
    </w:p>
    <w:p w14:paraId="28F25B82" w14:textId="77777777" w:rsidR="001C224D" w:rsidRDefault="001C224D" w:rsidP="00632F32">
      <w:pPr>
        <w:contextualSpacing/>
        <w:rPr>
          <w:i/>
        </w:rPr>
      </w:pPr>
    </w:p>
    <w:p w14:paraId="74AD53CE" w14:textId="77777777" w:rsidR="001C224D" w:rsidRPr="00632F32" w:rsidRDefault="001C224D" w:rsidP="00632F32">
      <w:pPr>
        <w:contextualSpacing/>
        <w:rPr>
          <w:i/>
        </w:rPr>
      </w:pPr>
    </w:p>
    <w:p w14:paraId="68C9DB18" w14:textId="77777777" w:rsidR="009F1EF5" w:rsidRPr="0047491C" w:rsidRDefault="009F1EF5" w:rsidP="00F3122B">
      <w:pPr>
        <w:numPr>
          <w:ilvl w:val="0"/>
          <w:numId w:val="22"/>
        </w:numPr>
        <w:contextualSpacing/>
        <w:rPr>
          <w:b/>
          <w:highlight w:val="white"/>
        </w:rPr>
      </w:pPr>
    </w:p>
    <w:p w14:paraId="22E724DA" w14:textId="62C0E2FD" w:rsidR="009F1EF5" w:rsidRPr="001D5539" w:rsidRDefault="009F1EF5" w:rsidP="00F3122B">
      <w:pPr>
        <w:numPr>
          <w:ilvl w:val="3"/>
          <w:numId w:val="22"/>
        </w:numPr>
        <w:contextualSpacing/>
        <w:rPr>
          <w:highlight w:val="white"/>
        </w:rPr>
      </w:pPr>
      <w:r>
        <w:rPr>
          <w:highlight w:val="white"/>
        </w:rPr>
        <w:t>Location: France</w:t>
      </w:r>
    </w:p>
    <w:p w14:paraId="580DAFDC" w14:textId="77777777" w:rsidR="004552B9" w:rsidRPr="004552B9" w:rsidRDefault="009F1EF5" w:rsidP="004552B9">
      <w:pPr>
        <w:numPr>
          <w:ilvl w:val="3"/>
          <w:numId w:val="22"/>
        </w:numPr>
        <w:contextualSpacing/>
        <w:rPr>
          <w:rFonts w:asciiTheme="minorHAnsi" w:eastAsiaTheme="minorEastAsia" w:hAnsiTheme="minorHAnsi"/>
        </w:rPr>
      </w:pPr>
      <w:r w:rsidRPr="004552B9">
        <w:rPr>
          <w:rFonts w:asciiTheme="minorHAnsi" w:hAnsiTheme="minorHAnsi"/>
          <w:highlight w:val="white"/>
        </w:rPr>
        <w:t>Description:</w:t>
      </w:r>
      <w:r w:rsidRPr="004552B9">
        <w:rPr>
          <w:rFonts w:asciiTheme="minorHAnsi" w:eastAsiaTheme="minorEastAsia" w:hAnsiTheme="minorHAnsi"/>
          <w:lang w:val="pt-BR"/>
        </w:rPr>
        <w:t xml:space="preserve"> </w:t>
      </w:r>
      <w:r w:rsidR="004552B9" w:rsidRPr="004552B9">
        <w:rPr>
          <w:rFonts w:asciiTheme="minorHAnsi" w:eastAsiaTheme="minorEastAsia" w:hAnsiTheme="minorHAnsi"/>
        </w:rPr>
        <w:t>Physiologically based demographic models (PBDMs) of species have been used to capture the weather-driven biology of the species in species relevant interacting in its food chain or web. (Ponti et al. 2015). The capture these processes using observed daily weather or climate scenarios to drive model dynamics across time and geographic space, and to map the results via a geographic information system. The dynamics of species</w:t>
      </w:r>
      <w:r w:rsidR="004552B9" w:rsidRPr="004552B9">
        <w:rPr>
          <w:rFonts w:asciiTheme="minorHAnsi" w:eastAsiaTheme="minorEastAsia" w:hAnsiTheme="minorHAnsi"/>
          <w:i/>
        </w:rPr>
        <w:t xml:space="preserve"> </w:t>
      </w:r>
      <w:r w:rsidR="004552B9" w:rsidRPr="004552B9">
        <w:rPr>
          <w:rFonts w:asciiTheme="minorHAnsi" w:eastAsiaTheme="minorEastAsia" w:hAnsiTheme="minorHAnsi"/>
        </w:rPr>
        <w:t xml:space="preserve">can be captured using the same resource acquisition from the demographics parameters of the species under study (Gutierrez &amp; Ponti 2013). When the requisite biological data are not available, the model structure provides a useful guide for identifying the data gaps (Ponti et al 2015) facilitating precise gathering of the missing data to characterize the biodemographic functions. Therefore, due to the high potential of </w:t>
      </w:r>
      <w:proofErr w:type="spellStart"/>
      <w:r w:rsidR="004552B9" w:rsidRPr="004552B9">
        <w:rPr>
          <w:rFonts w:asciiTheme="minorHAnsi" w:eastAsiaTheme="minorEastAsia" w:hAnsiTheme="minorHAnsi"/>
          <w:i/>
        </w:rPr>
        <w:t>Tuta</w:t>
      </w:r>
      <w:proofErr w:type="spellEnd"/>
      <w:r w:rsidR="004552B9" w:rsidRPr="004552B9">
        <w:rPr>
          <w:rFonts w:asciiTheme="minorHAnsi" w:eastAsiaTheme="minorEastAsia" w:hAnsiTheme="minorHAnsi"/>
          <w:i/>
        </w:rPr>
        <w:t xml:space="preserve"> absoluta</w:t>
      </w:r>
      <w:r w:rsidR="004552B9" w:rsidRPr="004552B9">
        <w:rPr>
          <w:rFonts w:asciiTheme="minorHAnsi" w:eastAsiaTheme="minorEastAsia" w:hAnsiTheme="minorHAnsi"/>
        </w:rPr>
        <w:t xml:space="preserve"> to invade new areas (</w:t>
      </w:r>
      <w:proofErr w:type="spellStart"/>
      <w:r w:rsidR="004552B9" w:rsidRPr="004552B9">
        <w:rPr>
          <w:rFonts w:asciiTheme="minorHAnsi" w:eastAsiaTheme="minorEastAsia" w:hAnsiTheme="minorHAnsi"/>
        </w:rPr>
        <w:t>Desneux</w:t>
      </w:r>
      <w:proofErr w:type="spellEnd"/>
      <w:r w:rsidR="004552B9" w:rsidRPr="004552B9">
        <w:rPr>
          <w:rFonts w:asciiTheme="minorHAnsi" w:eastAsiaTheme="minorEastAsia" w:hAnsiTheme="minorHAnsi"/>
        </w:rPr>
        <w:t xml:space="preserve"> et al 2011; Campos et al 2017), PBDM development providing information of some shortcomings in </w:t>
      </w:r>
      <w:r w:rsidR="004552B9" w:rsidRPr="004552B9">
        <w:rPr>
          <w:rFonts w:asciiTheme="minorHAnsi" w:eastAsiaTheme="minorEastAsia" w:hAnsiTheme="minorHAnsi"/>
          <w:i/>
        </w:rPr>
        <w:t>T. absoluta</w:t>
      </w:r>
      <w:r w:rsidR="004552B9" w:rsidRPr="004552B9">
        <w:rPr>
          <w:rFonts w:asciiTheme="minorHAnsi" w:eastAsiaTheme="minorEastAsia" w:hAnsiTheme="minorHAnsi"/>
        </w:rPr>
        <w:t xml:space="preserve"> biology is important to obtain further reach resolution of this pest.</w:t>
      </w:r>
    </w:p>
    <w:p w14:paraId="2EDD89A3" w14:textId="54F1B731" w:rsidR="00312F63" w:rsidRPr="004552B9" w:rsidRDefault="00312F63" w:rsidP="005F3A1D">
      <w:pPr>
        <w:numPr>
          <w:ilvl w:val="3"/>
          <w:numId w:val="22"/>
        </w:numPr>
        <w:contextualSpacing/>
        <w:rPr>
          <w:highlight w:val="white"/>
        </w:rPr>
      </w:pPr>
      <w:r w:rsidRPr="004552B9">
        <w:rPr>
          <w:highlight w:val="white"/>
        </w:rPr>
        <w:t>Collaborators:</w:t>
      </w:r>
    </w:p>
    <w:p w14:paraId="4FE2232E" w14:textId="76BEE789" w:rsidR="009F1EF5" w:rsidRPr="009F1EF5" w:rsidRDefault="009F1EF5" w:rsidP="009F1EF5">
      <w:pPr>
        <w:numPr>
          <w:ilvl w:val="0"/>
          <w:numId w:val="16"/>
        </w:numPr>
        <w:contextualSpacing/>
        <w:rPr>
          <w:highlight w:val="white"/>
          <w:lang w:val="pt-BR"/>
        </w:rPr>
      </w:pPr>
      <w:r w:rsidRPr="009F1EF5">
        <w:rPr>
          <w:highlight w:val="white"/>
          <w:lang w:val="pt-BR"/>
        </w:rPr>
        <w:t xml:space="preserve">Nicolas </w:t>
      </w:r>
      <w:proofErr w:type="spellStart"/>
      <w:r w:rsidRPr="009F1EF5">
        <w:rPr>
          <w:highlight w:val="white"/>
          <w:lang w:val="pt-BR"/>
        </w:rPr>
        <w:t>Desneux</w:t>
      </w:r>
      <w:proofErr w:type="spellEnd"/>
      <w:r w:rsidRPr="009F1EF5">
        <w:rPr>
          <w:highlight w:val="white"/>
          <w:lang w:val="pt-BR"/>
        </w:rPr>
        <w:t xml:space="preserve">, </w:t>
      </w:r>
      <w:proofErr w:type="spellStart"/>
      <w:r w:rsidRPr="009F1EF5">
        <w:rPr>
          <w:highlight w:val="white"/>
          <w:lang w:val="pt-BR"/>
        </w:rPr>
        <w:t>French</w:t>
      </w:r>
      <w:proofErr w:type="spellEnd"/>
      <w:r w:rsidRPr="009F1EF5">
        <w:rPr>
          <w:highlight w:val="white"/>
          <w:lang w:val="pt-BR"/>
        </w:rPr>
        <w:t xml:space="preserve"> </w:t>
      </w:r>
      <w:proofErr w:type="spellStart"/>
      <w:r w:rsidRPr="009F1EF5">
        <w:rPr>
          <w:highlight w:val="white"/>
          <w:lang w:val="pt-BR"/>
        </w:rPr>
        <w:t>National</w:t>
      </w:r>
      <w:proofErr w:type="spellEnd"/>
      <w:r w:rsidRPr="009F1EF5">
        <w:rPr>
          <w:highlight w:val="white"/>
          <w:lang w:val="pt-BR"/>
        </w:rPr>
        <w:t xml:space="preserve"> </w:t>
      </w:r>
      <w:proofErr w:type="spellStart"/>
      <w:r w:rsidRPr="009F1EF5">
        <w:rPr>
          <w:highlight w:val="white"/>
          <w:lang w:val="pt-BR"/>
        </w:rPr>
        <w:t>Institute</w:t>
      </w:r>
      <w:proofErr w:type="spellEnd"/>
      <w:r w:rsidRPr="009F1EF5">
        <w:rPr>
          <w:highlight w:val="white"/>
          <w:lang w:val="pt-BR"/>
        </w:rPr>
        <w:t xml:space="preserve"> for </w:t>
      </w:r>
      <w:proofErr w:type="spellStart"/>
      <w:r w:rsidRPr="009F1EF5">
        <w:rPr>
          <w:highlight w:val="white"/>
          <w:lang w:val="pt-BR"/>
        </w:rPr>
        <w:t>Agricultural</w:t>
      </w:r>
      <w:proofErr w:type="spellEnd"/>
      <w:r w:rsidRPr="009F1EF5">
        <w:rPr>
          <w:highlight w:val="white"/>
          <w:lang w:val="pt-BR"/>
        </w:rPr>
        <w:t xml:space="preserve"> </w:t>
      </w:r>
      <w:proofErr w:type="spellStart"/>
      <w:r w:rsidRPr="009F1EF5">
        <w:rPr>
          <w:highlight w:val="white"/>
          <w:lang w:val="pt-BR"/>
        </w:rPr>
        <w:t>Research</w:t>
      </w:r>
      <w:proofErr w:type="spellEnd"/>
      <w:r w:rsidRPr="009F1EF5">
        <w:rPr>
          <w:highlight w:val="white"/>
          <w:lang w:val="pt-BR"/>
        </w:rPr>
        <w:t xml:space="preserve"> (INRA), France</w:t>
      </w:r>
    </w:p>
    <w:p w14:paraId="316C8523" w14:textId="72EA4E08" w:rsidR="009F1EF5" w:rsidRPr="009F1EF5" w:rsidRDefault="009F1EF5" w:rsidP="009F1EF5">
      <w:pPr>
        <w:numPr>
          <w:ilvl w:val="0"/>
          <w:numId w:val="16"/>
        </w:numPr>
        <w:contextualSpacing/>
        <w:rPr>
          <w:highlight w:val="white"/>
          <w:lang w:val="pt-BR"/>
        </w:rPr>
      </w:pPr>
      <w:r w:rsidRPr="009F1EF5">
        <w:rPr>
          <w:highlight w:val="white"/>
          <w:lang w:val="pt-BR"/>
        </w:rPr>
        <w:t xml:space="preserve">Mateus Ribeiro de Campos, </w:t>
      </w:r>
      <w:r>
        <w:rPr>
          <w:highlight w:val="white"/>
          <w:lang w:val="pt-BR"/>
        </w:rPr>
        <w:t>INRA</w:t>
      </w:r>
      <w:r w:rsidRPr="009F1EF5">
        <w:rPr>
          <w:highlight w:val="white"/>
          <w:lang w:val="pt-BR"/>
        </w:rPr>
        <w:t>, France</w:t>
      </w:r>
    </w:p>
    <w:p w14:paraId="2B3C58FF" w14:textId="6ED51178" w:rsidR="009F1EF5" w:rsidRPr="009F1EF5" w:rsidRDefault="009F1EF5" w:rsidP="009F1EF5">
      <w:pPr>
        <w:numPr>
          <w:ilvl w:val="0"/>
          <w:numId w:val="16"/>
        </w:numPr>
        <w:contextualSpacing/>
        <w:rPr>
          <w:highlight w:val="white"/>
        </w:rPr>
      </w:pPr>
      <w:r w:rsidRPr="009F1EF5">
        <w:rPr>
          <w:highlight w:val="white"/>
        </w:rPr>
        <w:t xml:space="preserve">Philippe </w:t>
      </w:r>
      <w:proofErr w:type="spellStart"/>
      <w:r w:rsidRPr="009F1EF5">
        <w:rPr>
          <w:highlight w:val="white"/>
        </w:rPr>
        <w:t>Bearez</w:t>
      </w:r>
      <w:proofErr w:type="spellEnd"/>
      <w:r w:rsidRPr="009F1EF5">
        <w:rPr>
          <w:highlight w:val="white"/>
        </w:rPr>
        <w:t xml:space="preserve">, </w:t>
      </w:r>
      <w:r>
        <w:rPr>
          <w:highlight w:val="white"/>
          <w:lang w:val="pt-BR"/>
        </w:rPr>
        <w:t>INRA</w:t>
      </w:r>
      <w:r w:rsidRPr="009F1EF5">
        <w:rPr>
          <w:highlight w:val="white"/>
          <w:lang w:val="pt-BR"/>
        </w:rPr>
        <w:t>, France</w:t>
      </w:r>
    </w:p>
    <w:p w14:paraId="452EFAD7" w14:textId="7F0C27D2" w:rsidR="009F1EF5" w:rsidRPr="009F1EF5" w:rsidRDefault="009F1EF5" w:rsidP="009F1EF5">
      <w:pPr>
        <w:numPr>
          <w:ilvl w:val="0"/>
          <w:numId w:val="16"/>
        </w:numPr>
        <w:contextualSpacing/>
        <w:rPr>
          <w:highlight w:val="white"/>
          <w:lang w:val="pt-BR"/>
        </w:rPr>
      </w:pPr>
      <w:proofErr w:type="spellStart"/>
      <w:r w:rsidRPr="009F1EF5">
        <w:rPr>
          <w:highlight w:val="white"/>
          <w:lang w:val="pt-BR"/>
        </w:rPr>
        <w:t>Antonio</w:t>
      </w:r>
      <w:proofErr w:type="spellEnd"/>
      <w:r w:rsidRPr="009F1EF5">
        <w:rPr>
          <w:highlight w:val="white"/>
          <w:lang w:val="pt-BR"/>
        </w:rPr>
        <w:t xml:space="preserve"> Biondi, </w:t>
      </w:r>
      <w:proofErr w:type="spellStart"/>
      <w:r w:rsidRPr="009F1EF5">
        <w:rPr>
          <w:highlight w:val="white"/>
          <w:lang w:val="pt-BR"/>
        </w:rPr>
        <w:t>University</w:t>
      </w:r>
      <w:proofErr w:type="spellEnd"/>
      <w:r w:rsidRPr="009F1EF5">
        <w:rPr>
          <w:highlight w:val="white"/>
          <w:lang w:val="pt-BR"/>
        </w:rPr>
        <w:t xml:space="preserve"> </w:t>
      </w:r>
      <w:proofErr w:type="spellStart"/>
      <w:r w:rsidRPr="009F1EF5">
        <w:rPr>
          <w:highlight w:val="white"/>
          <w:lang w:val="pt-BR"/>
        </w:rPr>
        <w:t>of</w:t>
      </w:r>
      <w:proofErr w:type="spellEnd"/>
      <w:r w:rsidRPr="009F1EF5">
        <w:rPr>
          <w:highlight w:val="white"/>
          <w:lang w:val="pt-BR"/>
        </w:rPr>
        <w:t xml:space="preserve"> Catania, </w:t>
      </w:r>
      <w:proofErr w:type="spellStart"/>
      <w:r w:rsidRPr="009F1EF5">
        <w:rPr>
          <w:highlight w:val="white"/>
          <w:lang w:val="pt-BR"/>
        </w:rPr>
        <w:t>Italy</w:t>
      </w:r>
      <w:proofErr w:type="spellEnd"/>
    </w:p>
    <w:p w14:paraId="3659D988" w14:textId="10608D9E" w:rsidR="009F1EF5" w:rsidRPr="009F1EF5" w:rsidRDefault="009F1EF5" w:rsidP="009F1EF5">
      <w:pPr>
        <w:numPr>
          <w:ilvl w:val="0"/>
          <w:numId w:val="16"/>
        </w:numPr>
        <w:contextualSpacing/>
        <w:rPr>
          <w:highlight w:val="white"/>
          <w:lang w:val="pt-BR"/>
        </w:rPr>
      </w:pPr>
      <w:r w:rsidRPr="009F1EF5">
        <w:rPr>
          <w:highlight w:val="white"/>
          <w:lang w:val="pt-BR"/>
        </w:rPr>
        <w:t xml:space="preserve">Luigi </w:t>
      </w:r>
      <w:proofErr w:type="spellStart"/>
      <w:r w:rsidRPr="009F1EF5">
        <w:rPr>
          <w:highlight w:val="white"/>
          <w:lang w:val="pt-BR"/>
        </w:rPr>
        <w:t>Ponti</w:t>
      </w:r>
      <w:proofErr w:type="spellEnd"/>
      <w:r w:rsidRPr="009F1EF5">
        <w:rPr>
          <w:highlight w:val="white"/>
          <w:lang w:val="pt-BR"/>
        </w:rPr>
        <w:t xml:space="preserve">, </w:t>
      </w:r>
      <w:proofErr w:type="spellStart"/>
      <w:r w:rsidRPr="009F1EF5">
        <w:rPr>
          <w:highlight w:val="white"/>
          <w:lang w:val="pt-BR"/>
        </w:rPr>
        <w:t>Agenzia</w:t>
      </w:r>
      <w:proofErr w:type="spellEnd"/>
      <w:r w:rsidRPr="009F1EF5">
        <w:rPr>
          <w:highlight w:val="white"/>
          <w:lang w:val="pt-BR"/>
        </w:rPr>
        <w:t xml:space="preserve"> </w:t>
      </w:r>
      <w:proofErr w:type="spellStart"/>
      <w:r w:rsidRPr="009F1EF5">
        <w:rPr>
          <w:highlight w:val="white"/>
          <w:lang w:val="pt-BR"/>
        </w:rPr>
        <w:t>nazionale</w:t>
      </w:r>
      <w:proofErr w:type="spellEnd"/>
      <w:r w:rsidRPr="009F1EF5">
        <w:rPr>
          <w:highlight w:val="white"/>
          <w:lang w:val="pt-BR"/>
        </w:rPr>
        <w:t xml:space="preserve"> per </w:t>
      </w:r>
      <w:proofErr w:type="spellStart"/>
      <w:r w:rsidRPr="009F1EF5">
        <w:rPr>
          <w:highlight w:val="white"/>
          <w:lang w:val="pt-BR"/>
        </w:rPr>
        <w:t>le</w:t>
      </w:r>
      <w:proofErr w:type="spellEnd"/>
      <w:r w:rsidRPr="009F1EF5">
        <w:rPr>
          <w:highlight w:val="white"/>
          <w:lang w:val="pt-BR"/>
        </w:rPr>
        <w:t xml:space="preserve"> </w:t>
      </w:r>
      <w:proofErr w:type="spellStart"/>
      <w:r w:rsidRPr="009F1EF5">
        <w:rPr>
          <w:highlight w:val="white"/>
          <w:lang w:val="pt-BR"/>
        </w:rPr>
        <w:t>nuove</w:t>
      </w:r>
      <w:proofErr w:type="spellEnd"/>
      <w:r w:rsidRPr="009F1EF5">
        <w:rPr>
          <w:highlight w:val="white"/>
          <w:lang w:val="pt-BR"/>
        </w:rPr>
        <w:t xml:space="preserve"> </w:t>
      </w:r>
      <w:proofErr w:type="spellStart"/>
      <w:r w:rsidRPr="009F1EF5">
        <w:rPr>
          <w:highlight w:val="white"/>
          <w:lang w:val="pt-BR"/>
        </w:rPr>
        <w:t>tecnologie</w:t>
      </w:r>
      <w:proofErr w:type="spellEnd"/>
      <w:r w:rsidRPr="009F1EF5">
        <w:rPr>
          <w:highlight w:val="white"/>
          <w:lang w:val="pt-BR"/>
        </w:rPr>
        <w:t xml:space="preserve">, </w:t>
      </w:r>
      <w:proofErr w:type="spellStart"/>
      <w:r w:rsidRPr="009F1EF5">
        <w:rPr>
          <w:highlight w:val="white"/>
          <w:lang w:val="pt-BR"/>
        </w:rPr>
        <w:t>l’energia</w:t>
      </w:r>
      <w:proofErr w:type="spellEnd"/>
      <w:r w:rsidRPr="009F1EF5">
        <w:rPr>
          <w:highlight w:val="white"/>
          <w:lang w:val="pt-BR"/>
        </w:rPr>
        <w:t xml:space="preserve"> e </w:t>
      </w:r>
      <w:proofErr w:type="spellStart"/>
      <w:r w:rsidRPr="009F1EF5">
        <w:rPr>
          <w:highlight w:val="white"/>
          <w:lang w:val="pt-BR"/>
        </w:rPr>
        <w:t>lo</w:t>
      </w:r>
      <w:proofErr w:type="spellEnd"/>
      <w:r w:rsidRPr="009F1EF5">
        <w:rPr>
          <w:highlight w:val="white"/>
          <w:lang w:val="pt-BR"/>
        </w:rPr>
        <w:t xml:space="preserve"> </w:t>
      </w:r>
      <w:proofErr w:type="spellStart"/>
      <w:r w:rsidRPr="009F1EF5">
        <w:rPr>
          <w:highlight w:val="white"/>
          <w:lang w:val="pt-BR"/>
        </w:rPr>
        <w:t>sviluppo</w:t>
      </w:r>
      <w:proofErr w:type="spellEnd"/>
      <w:r w:rsidRPr="009F1EF5">
        <w:rPr>
          <w:highlight w:val="white"/>
          <w:lang w:val="pt-BR"/>
        </w:rPr>
        <w:t xml:space="preserve"> </w:t>
      </w:r>
      <w:proofErr w:type="spellStart"/>
      <w:r w:rsidRPr="009F1EF5">
        <w:rPr>
          <w:highlight w:val="white"/>
          <w:lang w:val="pt-BR"/>
        </w:rPr>
        <w:t>economico</w:t>
      </w:r>
      <w:proofErr w:type="spellEnd"/>
      <w:r w:rsidRPr="009F1EF5">
        <w:rPr>
          <w:highlight w:val="white"/>
          <w:lang w:val="pt-BR"/>
        </w:rPr>
        <w:t xml:space="preserve"> </w:t>
      </w:r>
      <w:proofErr w:type="spellStart"/>
      <w:r w:rsidRPr="009F1EF5">
        <w:rPr>
          <w:highlight w:val="white"/>
          <w:lang w:val="pt-BR"/>
        </w:rPr>
        <w:t>sostenibile</w:t>
      </w:r>
      <w:proofErr w:type="spellEnd"/>
      <w:r w:rsidRPr="009F1EF5">
        <w:rPr>
          <w:highlight w:val="white"/>
          <w:lang w:val="pt-BR"/>
        </w:rPr>
        <w:t xml:space="preserve"> (ENEA), Centro </w:t>
      </w:r>
      <w:proofErr w:type="spellStart"/>
      <w:r w:rsidRPr="009F1EF5">
        <w:rPr>
          <w:highlight w:val="white"/>
          <w:lang w:val="pt-BR"/>
        </w:rPr>
        <w:t>Ricerche</w:t>
      </w:r>
      <w:proofErr w:type="spellEnd"/>
      <w:r w:rsidRPr="009F1EF5">
        <w:rPr>
          <w:highlight w:val="white"/>
          <w:lang w:val="pt-BR"/>
        </w:rPr>
        <w:t xml:space="preserve"> </w:t>
      </w:r>
      <w:proofErr w:type="spellStart"/>
      <w:r w:rsidRPr="009F1EF5">
        <w:rPr>
          <w:highlight w:val="white"/>
          <w:lang w:val="pt-BR"/>
        </w:rPr>
        <w:t>Casaccia</w:t>
      </w:r>
      <w:proofErr w:type="spellEnd"/>
      <w:r w:rsidRPr="009F1EF5">
        <w:rPr>
          <w:highlight w:val="white"/>
          <w:lang w:val="pt-BR"/>
        </w:rPr>
        <w:t xml:space="preserve">, </w:t>
      </w:r>
      <w:proofErr w:type="spellStart"/>
      <w:r w:rsidRPr="009F1EF5">
        <w:rPr>
          <w:highlight w:val="white"/>
          <w:lang w:val="pt-BR"/>
        </w:rPr>
        <w:t>Italy</w:t>
      </w:r>
      <w:proofErr w:type="spellEnd"/>
    </w:p>
    <w:p w14:paraId="2FFAFE90" w14:textId="54CC3BA1" w:rsidR="009F1EF5" w:rsidRPr="009F1EF5" w:rsidRDefault="009F1EF5" w:rsidP="009F1EF5">
      <w:pPr>
        <w:numPr>
          <w:ilvl w:val="0"/>
          <w:numId w:val="16"/>
        </w:numPr>
        <w:contextualSpacing/>
        <w:rPr>
          <w:highlight w:val="white"/>
        </w:rPr>
      </w:pPr>
      <w:r w:rsidRPr="009F1EF5">
        <w:rPr>
          <w:highlight w:val="white"/>
        </w:rPr>
        <w:t>Andrew Gutierrez, Center for the Analysis of Sustainable Agricultural Systems Global (CASAS Global), USA</w:t>
      </w:r>
    </w:p>
    <w:p w14:paraId="187D7FB6" w14:textId="05AFFA65" w:rsidR="009F1EF5" w:rsidRPr="00312F63" w:rsidRDefault="009F1EF5" w:rsidP="00312F63">
      <w:pPr>
        <w:numPr>
          <w:ilvl w:val="0"/>
          <w:numId w:val="16"/>
        </w:numPr>
        <w:contextualSpacing/>
        <w:rPr>
          <w:highlight w:val="white"/>
        </w:rPr>
      </w:pPr>
      <w:proofErr w:type="spellStart"/>
      <w:r w:rsidRPr="009F1EF5">
        <w:rPr>
          <w:highlight w:val="white"/>
        </w:rPr>
        <w:t>Abhijin</w:t>
      </w:r>
      <w:proofErr w:type="spellEnd"/>
      <w:r w:rsidRPr="009F1EF5">
        <w:rPr>
          <w:highlight w:val="white"/>
        </w:rPr>
        <w:t xml:space="preserve"> </w:t>
      </w:r>
      <w:proofErr w:type="spellStart"/>
      <w:r w:rsidRPr="009F1EF5">
        <w:rPr>
          <w:highlight w:val="white"/>
        </w:rPr>
        <w:t>Adiga</w:t>
      </w:r>
      <w:proofErr w:type="spellEnd"/>
      <w:r w:rsidR="00202D7D">
        <w:rPr>
          <w:highlight w:val="white"/>
        </w:rPr>
        <w:t>, Virginia Tech</w:t>
      </w:r>
      <w:r w:rsidRPr="009F1EF5">
        <w:rPr>
          <w:highlight w:val="white"/>
        </w:rPr>
        <w:t>, USA</w:t>
      </w:r>
    </w:p>
    <w:p w14:paraId="0498B1B0" w14:textId="77777777" w:rsidR="00E925A3" w:rsidRPr="00E925A3" w:rsidRDefault="003C2823" w:rsidP="00F3122B">
      <w:pPr>
        <w:numPr>
          <w:ilvl w:val="3"/>
          <w:numId w:val="22"/>
        </w:numPr>
        <w:contextualSpacing/>
        <w:rPr>
          <w:b/>
          <w:highlight w:val="white"/>
        </w:rPr>
      </w:pPr>
      <w:r>
        <w:rPr>
          <w:highlight w:val="white"/>
        </w:rPr>
        <w:t>Achievements:</w:t>
      </w:r>
      <w:r w:rsidR="00E925A3" w:rsidRPr="00E925A3">
        <w:rPr>
          <w:b/>
        </w:rPr>
        <w:t xml:space="preserve"> </w:t>
      </w:r>
    </w:p>
    <w:p w14:paraId="762FA157" w14:textId="77777777" w:rsidR="00291F96" w:rsidRDefault="00291F96" w:rsidP="008908B4">
      <w:pPr>
        <w:pStyle w:val="ListParagraph"/>
        <w:numPr>
          <w:ilvl w:val="0"/>
          <w:numId w:val="22"/>
        </w:numPr>
        <w:jc w:val="both"/>
        <w:rPr>
          <w:b/>
        </w:rPr>
      </w:pPr>
    </w:p>
    <w:p w14:paraId="000E90B0" w14:textId="63A4E428" w:rsidR="0020494E" w:rsidRDefault="0020494E" w:rsidP="0020494E">
      <w:pPr>
        <w:ind w:firstLine="450"/>
        <w:contextualSpacing/>
      </w:pPr>
      <w:r>
        <w:t>(</w:t>
      </w:r>
      <w:proofErr w:type="spellStart"/>
      <w:r>
        <w:t>i</w:t>
      </w:r>
      <w:proofErr w:type="spellEnd"/>
      <w:r>
        <w:t xml:space="preserve">) </w:t>
      </w:r>
      <w:r w:rsidR="00607AD0">
        <w:t>Thermal requirements: Updated results are provided in the figures.</w:t>
      </w:r>
    </w:p>
    <w:p w14:paraId="49D158EC" w14:textId="77777777" w:rsidR="0020494E" w:rsidRDefault="0020494E" w:rsidP="0020494E">
      <w:pPr>
        <w:ind w:firstLine="450"/>
        <w:contextualSpacing/>
      </w:pPr>
    </w:p>
    <w:p w14:paraId="7F4D3D48" w14:textId="781F1532" w:rsidR="0020494E" w:rsidRDefault="00607AD0" w:rsidP="0020494E">
      <w:pPr>
        <w:ind w:firstLine="450"/>
        <w:contextualSpacing/>
        <w:jc w:val="center"/>
        <w:rPr>
          <w:highlight w:val="white"/>
        </w:rPr>
      </w:pPr>
      <w:r w:rsidRPr="008970CD">
        <w:rPr>
          <w:noProof/>
        </w:rPr>
        <w:lastRenderedPageBreak/>
        <w:drawing>
          <wp:inline distT="0" distB="0" distL="0" distR="0" wp14:anchorId="43B2987B" wp14:editId="67A4E485">
            <wp:extent cx="5943600" cy="2135505"/>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 requirement and literature after revision.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2D648335" w14:textId="77777777" w:rsidR="00607AD0" w:rsidRPr="008970CD" w:rsidRDefault="00607AD0" w:rsidP="00607AD0">
      <w:pPr>
        <w:contextualSpacing/>
        <w:jc w:val="both"/>
      </w:pPr>
      <w:r w:rsidRPr="00C44CA9">
        <w:rPr>
          <w:b/>
        </w:rPr>
        <w:t>Figure 1</w:t>
      </w:r>
      <w:r w:rsidRPr="008970CD">
        <w:t xml:space="preserve">. Development rate </w:t>
      </w:r>
      <w:r>
        <w:t xml:space="preserve">of </w:t>
      </w:r>
      <w:proofErr w:type="spellStart"/>
      <w:r w:rsidRPr="00C44CA9">
        <w:rPr>
          <w:i/>
        </w:rPr>
        <w:t>Tuta</w:t>
      </w:r>
      <w:proofErr w:type="spellEnd"/>
      <w:r w:rsidRPr="00C44CA9">
        <w:rPr>
          <w:i/>
        </w:rPr>
        <w:t xml:space="preserve"> absoluta</w:t>
      </w:r>
      <w:r>
        <w:t xml:space="preserve"> eggs to adults </w:t>
      </w:r>
      <w:r w:rsidRPr="008970CD">
        <w:t>and temperatures w</w:t>
      </w:r>
      <w:r>
        <w:t>ere</w:t>
      </w:r>
      <w:r w:rsidRPr="008970CD">
        <w:t xml:space="preserve"> correlated </w:t>
      </w:r>
      <w:r>
        <w:t>with experimental data Campos et al (straight line) and from literature (dash</w:t>
      </w:r>
      <w:r w:rsidRPr="00BA6135">
        <w:t xml:space="preserve"> </w:t>
      </w:r>
      <w:r>
        <w:t>line</w:t>
      </w:r>
      <w:r w:rsidRPr="00BA6135">
        <w:t xml:space="preserve">) on figure 1A. The data from Campos et al and literature was combined on </w:t>
      </w:r>
      <w:r>
        <w:t>figure 1</w:t>
      </w:r>
      <w:r w:rsidRPr="00BA6135">
        <w:t xml:space="preserve">B. </w:t>
      </w:r>
      <w:r w:rsidRPr="008970CD">
        <w:t xml:space="preserve">The data </w:t>
      </w:r>
      <w:r>
        <w:t xml:space="preserve">was </w:t>
      </w:r>
      <w:r w:rsidRPr="008970CD">
        <w:t>fit</w:t>
      </w:r>
      <w:r>
        <w:t>ted</w:t>
      </w:r>
      <w:r w:rsidRPr="008970CD">
        <w:t xml:space="preserve"> in non-linear regression </w:t>
      </w:r>
      <w:r>
        <w:t xml:space="preserve">at </w:t>
      </w:r>
      <w:r w:rsidRPr="008970CD">
        <w:t xml:space="preserve">equation </w:t>
      </w:r>
      <w:r>
        <w:t>y</w:t>
      </w:r>
      <w:r w:rsidRPr="008970CD">
        <w:t xml:space="preserve"> = </w:t>
      </w:r>
      <w:r>
        <w:t>ax + b</w:t>
      </w:r>
      <w:r w:rsidRPr="008970CD">
        <w:t xml:space="preserve"> with </w:t>
      </w:r>
      <w:r w:rsidRPr="008970CD">
        <w:rPr>
          <w:i/>
        </w:rPr>
        <w:t>P</w:t>
      </w:r>
      <w:r w:rsidRPr="008970CD">
        <w:t xml:space="preserve"> &lt; 0.05.</w:t>
      </w:r>
    </w:p>
    <w:p w14:paraId="799C48D1" w14:textId="77777777" w:rsidR="0020494E" w:rsidRDefault="0020494E" w:rsidP="0020494E">
      <w:pPr>
        <w:ind w:firstLine="360"/>
        <w:contextualSpacing/>
        <w:jc w:val="both"/>
        <w:rPr>
          <w:rFonts w:asciiTheme="minorHAnsi" w:hAnsiTheme="minorHAnsi" w:cstheme="minorHAnsi"/>
        </w:rPr>
      </w:pPr>
    </w:p>
    <w:p w14:paraId="7BA27E8C" w14:textId="0DCF6AF5" w:rsidR="0020494E" w:rsidRDefault="0020494E" w:rsidP="0020494E">
      <w:pPr>
        <w:ind w:firstLine="360"/>
        <w:contextualSpacing/>
        <w:jc w:val="both"/>
        <w:rPr>
          <w:rFonts w:asciiTheme="minorHAnsi" w:hAnsiTheme="minorHAnsi" w:cstheme="minorHAnsi"/>
        </w:rPr>
      </w:pPr>
      <w:r>
        <w:rPr>
          <w:rFonts w:asciiTheme="minorHAnsi" w:hAnsiTheme="minorHAnsi" w:cstheme="minorHAnsi"/>
        </w:rPr>
        <w:t xml:space="preserve">(ii) </w:t>
      </w:r>
      <w:r w:rsidR="00607AD0">
        <w:rPr>
          <w:rFonts w:asciiTheme="minorHAnsi" w:hAnsiTheme="minorHAnsi" w:cstheme="minorHAnsi"/>
        </w:rPr>
        <w:t>Updates for a</w:t>
      </w:r>
      <w:r w:rsidRPr="008C5F68">
        <w:rPr>
          <w:rFonts w:asciiTheme="minorHAnsi" w:hAnsiTheme="minorHAnsi" w:cstheme="minorHAnsi"/>
        </w:rPr>
        <w:t>ge-specific fertility</w:t>
      </w:r>
      <w:r>
        <w:rPr>
          <w:rFonts w:asciiTheme="minorHAnsi" w:hAnsiTheme="minorHAnsi" w:cstheme="minorHAnsi"/>
        </w:rPr>
        <w:t xml:space="preserve"> of </w:t>
      </w:r>
      <w:r w:rsidRPr="00CA1994">
        <w:rPr>
          <w:rFonts w:asciiTheme="minorHAnsi" w:hAnsiTheme="minorHAnsi" w:cstheme="minorHAnsi"/>
          <w:i/>
        </w:rPr>
        <w:t>T. absoluta</w:t>
      </w:r>
      <w:r>
        <w:rPr>
          <w:rFonts w:asciiTheme="minorHAnsi" w:hAnsiTheme="minorHAnsi" w:cstheme="minorHAnsi"/>
        </w:rPr>
        <w:t xml:space="preserve"> female</w:t>
      </w:r>
      <w:r w:rsidRPr="008C5F68">
        <w:rPr>
          <w:rFonts w:asciiTheme="minorHAnsi" w:hAnsiTheme="minorHAnsi" w:cstheme="minorHAnsi"/>
        </w:rPr>
        <w:t xml:space="preserve"> </w:t>
      </w:r>
      <w:r w:rsidR="00607AD0">
        <w:rPr>
          <w:rFonts w:asciiTheme="minorHAnsi" w:hAnsiTheme="minorHAnsi" w:cstheme="minorHAnsi"/>
        </w:rPr>
        <w:t>is</w:t>
      </w:r>
      <w:r w:rsidRPr="008C5F68">
        <w:rPr>
          <w:rFonts w:asciiTheme="minorHAnsi" w:hAnsiTheme="minorHAnsi" w:cstheme="minorHAnsi"/>
        </w:rPr>
        <w:t xml:space="preserve"> </w:t>
      </w:r>
      <w:r>
        <w:rPr>
          <w:rFonts w:asciiTheme="minorHAnsi" w:hAnsiTheme="minorHAnsi" w:cstheme="minorHAnsi"/>
        </w:rPr>
        <w:t>presented in the figure 2.</w:t>
      </w:r>
    </w:p>
    <w:p w14:paraId="6946F41F" w14:textId="77777777" w:rsidR="00607AD0" w:rsidRPr="008C5F68" w:rsidRDefault="00607AD0" w:rsidP="00607AD0">
      <w:pPr>
        <w:contextualSpacing/>
        <w:jc w:val="both"/>
        <w:rPr>
          <w:rFonts w:asciiTheme="minorHAnsi" w:hAnsiTheme="minorHAnsi" w:cstheme="minorHAnsi"/>
        </w:rPr>
      </w:pPr>
    </w:p>
    <w:p w14:paraId="23DDAE2F" w14:textId="77777777" w:rsidR="0020494E" w:rsidRDefault="0020494E" w:rsidP="0020494E">
      <w:pPr>
        <w:ind w:firstLine="450"/>
        <w:contextualSpacing/>
        <w:rPr>
          <w:highlight w:val="white"/>
        </w:rPr>
      </w:pPr>
    </w:p>
    <w:p w14:paraId="0A6FF527" w14:textId="0CCD76C1" w:rsidR="0020494E" w:rsidRPr="00C40F3C" w:rsidRDefault="00607AD0" w:rsidP="0020494E">
      <w:pPr>
        <w:ind w:firstLine="450"/>
        <w:contextualSpacing/>
        <w:jc w:val="center"/>
        <w:rPr>
          <w:highlight w:val="white"/>
          <w:lang w:val="pt-BR"/>
        </w:rPr>
      </w:pPr>
      <w:r>
        <w:rPr>
          <w:noProof/>
          <w:lang w:val="pt-BR"/>
        </w:rPr>
        <w:drawing>
          <wp:inline distT="0" distB="0" distL="0" distR="0" wp14:anchorId="3A9F6F40" wp14:editId="3219F22C">
            <wp:extent cx="5943600" cy="255524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e female of T. abouta in different temperature 3D rotationated.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768EF979" w14:textId="77777777" w:rsidR="00607AD0" w:rsidRPr="008970CD" w:rsidRDefault="00607AD0" w:rsidP="00607AD0">
      <w:pPr>
        <w:contextualSpacing/>
        <w:jc w:val="both"/>
        <w:rPr>
          <w:highlight w:val="white"/>
        </w:rPr>
      </w:pPr>
      <w:r w:rsidRPr="00C44CA9">
        <w:rPr>
          <w:b/>
          <w:highlight w:val="white"/>
        </w:rPr>
        <w:t>Figure 2</w:t>
      </w:r>
      <w:r w:rsidRPr="008970CD">
        <w:rPr>
          <w:highlight w:val="white"/>
        </w:rPr>
        <w:t xml:space="preserve">. </w:t>
      </w:r>
      <w:r>
        <w:rPr>
          <w:highlight w:val="white"/>
        </w:rPr>
        <w:t xml:space="preserve">Age-specific oviposition of </w:t>
      </w:r>
      <w:proofErr w:type="spellStart"/>
      <w:r w:rsidRPr="0059131B">
        <w:rPr>
          <w:i/>
          <w:highlight w:val="white"/>
        </w:rPr>
        <w:t>Tuta</w:t>
      </w:r>
      <w:proofErr w:type="spellEnd"/>
      <w:r w:rsidRPr="0059131B">
        <w:rPr>
          <w:i/>
          <w:highlight w:val="white"/>
        </w:rPr>
        <w:t xml:space="preserve"> absoluta</w:t>
      </w:r>
      <w:r>
        <w:rPr>
          <w:highlight w:val="white"/>
        </w:rPr>
        <w:t xml:space="preserve"> female on six constant temperatures. The data distribution on temperature x age (days) x eggs/female/day was plotted on three-dimension (A) and the statistical analysis in (B) where eggs/female/day and age (days) data fitted the nonlinear regression model in equation exponential decay at </w:t>
      </w:r>
      <w:r w:rsidRPr="0059131B">
        <w:rPr>
          <w:i/>
          <w:highlight w:val="white"/>
        </w:rPr>
        <w:t>P</w:t>
      </w:r>
      <w:r>
        <w:rPr>
          <w:highlight w:val="white"/>
        </w:rPr>
        <w:t xml:space="preserve"> &lt; 0.05. </w:t>
      </w:r>
    </w:p>
    <w:p w14:paraId="57ADF7B4" w14:textId="72D6D23B" w:rsidR="0020494E" w:rsidRDefault="0020494E" w:rsidP="0020494E">
      <w:pPr>
        <w:ind w:firstLine="450"/>
        <w:contextualSpacing/>
        <w:rPr>
          <w:highlight w:val="white"/>
        </w:rPr>
      </w:pPr>
    </w:p>
    <w:p w14:paraId="364C0C6F" w14:textId="7461BC50" w:rsidR="00607AD0" w:rsidRDefault="00607AD0" w:rsidP="00607AD0">
      <w:pPr>
        <w:pStyle w:val="ListParagraph"/>
        <w:spacing w:after="0" w:line="240" w:lineRule="auto"/>
        <w:ind w:left="0"/>
        <w:rPr>
          <w:highlight w:val="white"/>
        </w:rPr>
      </w:pPr>
      <w:r>
        <w:rPr>
          <w:highlight w:val="white"/>
        </w:rPr>
        <w:tab/>
        <w:t>(iii) Diapause experiments</w:t>
      </w:r>
    </w:p>
    <w:p w14:paraId="6482381B" w14:textId="72AF4523" w:rsidR="00607AD0" w:rsidRDefault="00607AD0" w:rsidP="00607AD0">
      <w:pPr>
        <w:pStyle w:val="ListParagraph"/>
        <w:spacing w:after="0" w:line="240" w:lineRule="auto"/>
        <w:ind w:left="0"/>
        <w:rPr>
          <w:highlight w:val="white"/>
        </w:rPr>
      </w:pPr>
    </w:p>
    <w:p w14:paraId="54BD3691" w14:textId="79E3313D" w:rsidR="00607AD0" w:rsidRDefault="00607AD0" w:rsidP="00607AD0">
      <w:pPr>
        <w:contextualSpacing/>
        <w:jc w:val="both"/>
        <w:rPr>
          <w:highlight w:val="white"/>
        </w:rPr>
      </w:pPr>
      <w:r>
        <w:rPr>
          <w:noProof/>
        </w:rPr>
        <w:lastRenderedPageBreak/>
        <w:drawing>
          <wp:inline distT="0" distB="0" distL="0" distR="0" wp14:anchorId="5D6A33DC" wp14:editId="4E5461E7">
            <wp:extent cx="3067291" cy="263964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D graphic (A).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7791" cy="2708916"/>
                    </a:xfrm>
                    <a:prstGeom prst="rect">
                      <a:avLst/>
                    </a:prstGeom>
                  </pic:spPr>
                </pic:pic>
              </a:graphicData>
            </a:graphic>
          </wp:inline>
        </w:drawing>
      </w:r>
      <w:r>
        <w:rPr>
          <w:noProof/>
        </w:rPr>
        <w:drawing>
          <wp:inline distT="0" distB="0" distL="0" distR="0" wp14:anchorId="0360B623" wp14:editId="30380B06">
            <wp:extent cx="2759461" cy="261116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ntage of diapause (B).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0549" cy="2659512"/>
                    </a:xfrm>
                    <a:prstGeom prst="rect">
                      <a:avLst/>
                    </a:prstGeom>
                  </pic:spPr>
                </pic:pic>
              </a:graphicData>
            </a:graphic>
          </wp:inline>
        </w:drawing>
      </w:r>
      <w:r w:rsidRPr="00607AD0">
        <w:rPr>
          <w:b/>
          <w:highlight w:val="white"/>
        </w:rPr>
        <w:t xml:space="preserve"> </w:t>
      </w:r>
      <w:r w:rsidRPr="00C44CA9">
        <w:rPr>
          <w:b/>
          <w:highlight w:val="white"/>
        </w:rPr>
        <w:t>Figure 3</w:t>
      </w:r>
      <w:r>
        <w:rPr>
          <w:highlight w:val="white"/>
        </w:rPr>
        <w:t xml:space="preserve">. </w:t>
      </w:r>
      <w:r w:rsidRPr="00A36F2E">
        <w:t xml:space="preserve">All </w:t>
      </w:r>
      <w:r>
        <w:t xml:space="preserve">4369 samples were </w:t>
      </w:r>
      <w:r w:rsidRPr="00A36F2E">
        <w:t xml:space="preserve">obtained from </w:t>
      </w:r>
      <w:proofErr w:type="spellStart"/>
      <w:r w:rsidRPr="00A36F2E">
        <w:rPr>
          <w:i/>
        </w:rPr>
        <w:t>Tuta</w:t>
      </w:r>
      <w:proofErr w:type="spellEnd"/>
      <w:r w:rsidRPr="00A36F2E">
        <w:rPr>
          <w:i/>
        </w:rPr>
        <w:t xml:space="preserve"> absoluta</w:t>
      </w:r>
      <w:r>
        <w:t xml:space="preserve"> </w:t>
      </w:r>
      <w:r w:rsidRPr="00A36F2E">
        <w:t>diapause induction</w:t>
      </w:r>
      <w:r>
        <w:t xml:space="preserve"> (A)</w:t>
      </w:r>
      <w:r w:rsidRPr="00A36F2E">
        <w:t>.</w:t>
      </w:r>
      <w:r>
        <w:t xml:space="preserve"> </w:t>
      </w:r>
      <w:r>
        <w:rPr>
          <w:highlight w:val="white"/>
        </w:rPr>
        <w:t xml:space="preserve">The samples were plotted in 3 dimensions (temperature [°C] </w:t>
      </w:r>
      <w:r>
        <w:rPr>
          <w:highlight w:val="white"/>
        </w:rPr>
        <w:sym w:font="Symbol" w:char="F0B4"/>
      </w:r>
      <w:r>
        <w:rPr>
          <w:highlight w:val="white"/>
        </w:rPr>
        <w:t xml:space="preserve"> minutes day length [photoperiod] </w:t>
      </w:r>
      <w:r>
        <w:rPr>
          <w:highlight w:val="white"/>
        </w:rPr>
        <w:sym w:font="Symbol" w:char="F0B4"/>
      </w:r>
      <w:r>
        <w:rPr>
          <w:highlight w:val="white"/>
        </w:rPr>
        <w:t xml:space="preserve"> degrees-days). The multiple linear regression was proceeded generating the equation </w:t>
      </w:r>
      <w:proofErr w:type="spellStart"/>
      <w:r w:rsidRPr="0076350A">
        <w:rPr>
          <w:i/>
        </w:rPr>
        <w:t>DDTe</w:t>
      </w:r>
      <w:proofErr w:type="spellEnd"/>
      <w:r w:rsidRPr="005C0B1A">
        <w:t xml:space="preserve"> = </w:t>
      </w:r>
      <w:r>
        <w:t>259.679</w:t>
      </w:r>
      <w:r w:rsidRPr="005C0B1A">
        <w:t xml:space="preserve"> - (</w:t>
      </w:r>
      <w:r>
        <w:t>17.092</w:t>
      </w:r>
      <w:r w:rsidRPr="005C0B1A">
        <w:t xml:space="preserve"> * Temperature) - (</w:t>
      </w:r>
      <w:r>
        <w:t>0.000836</w:t>
      </w:r>
      <w:r w:rsidRPr="005C0B1A">
        <w:t xml:space="preserve"> *</w:t>
      </w:r>
      <w:r>
        <w:t xml:space="preserve"> Minutes day length</w:t>
      </w:r>
      <w:r w:rsidRPr="005C0B1A">
        <w:t>)</w:t>
      </w:r>
      <w:r>
        <w:t xml:space="preserve"> </w:t>
      </w:r>
      <w:r>
        <w:rPr>
          <w:i/>
          <w:highlight w:val="white"/>
        </w:rPr>
        <w:t>r</w:t>
      </w:r>
      <w:r w:rsidRPr="005C0B1A">
        <w:rPr>
          <w:highlight w:val="white"/>
          <w:vertAlign w:val="superscript"/>
        </w:rPr>
        <w:t>2</w:t>
      </w:r>
      <w:r>
        <w:rPr>
          <w:highlight w:val="white"/>
        </w:rPr>
        <w:t xml:space="preserve"> = 0.751 and </w:t>
      </w:r>
      <w:r w:rsidRPr="00151FCC">
        <w:rPr>
          <w:i/>
          <w:highlight w:val="white"/>
        </w:rPr>
        <w:t>P</w:t>
      </w:r>
      <w:r>
        <w:rPr>
          <w:highlight w:val="white"/>
        </w:rPr>
        <w:t xml:space="preserve"> &lt; 0.001. </w:t>
      </w:r>
      <w:r>
        <w:t>D</w:t>
      </w:r>
      <w:r w:rsidRPr="009101B7">
        <w:t xml:space="preserve">iapause </w:t>
      </w:r>
      <w:r>
        <w:t xml:space="preserve">percentage </w:t>
      </w:r>
      <w:r w:rsidRPr="009101B7">
        <w:t xml:space="preserve">(%) </w:t>
      </w:r>
      <w:r>
        <w:t xml:space="preserve">was </w:t>
      </w:r>
      <w:r w:rsidRPr="009101B7">
        <w:t xml:space="preserve">calculated </w:t>
      </w:r>
      <w:r>
        <w:t>following degree-days threshold (</w:t>
      </w:r>
      <w:proofErr w:type="spellStart"/>
      <w:r w:rsidRPr="0076350A">
        <w:rPr>
          <w:i/>
        </w:rPr>
        <w:t>DDTe</w:t>
      </w:r>
      <w:proofErr w:type="spellEnd"/>
      <w:r>
        <w:t xml:space="preserve">) and compared with degree-days observed on </w:t>
      </w:r>
      <w:r w:rsidRPr="009101B7">
        <w:t xml:space="preserve">larvae and pupae of </w:t>
      </w:r>
      <w:proofErr w:type="spellStart"/>
      <w:r w:rsidRPr="009101B7">
        <w:rPr>
          <w:i/>
        </w:rPr>
        <w:t>Tuta</w:t>
      </w:r>
      <w:proofErr w:type="spellEnd"/>
      <w:r w:rsidRPr="009101B7">
        <w:rPr>
          <w:i/>
        </w:rPr>
        <w:t xml:space="preserve"> absoluta</w:t>
      </w:r>
      <w:r w:rsidRPr="009101B7">
        <w:t xml:space="preserve"> exposed </w:t>
      </w:r>
      <w:r>
        <w:t>in four</w:t>
      </w:r>
      <w:r w:rsidRPr="009101B7">
        <w:t xml:space="preserve"> temperatures</w:t>
      </w:r>
      <w:r>
        <w:t>,</w:t>
      </w:r>
      <w:r w:rsidRPr="009101B7">
        <w:t xml:space="preserve"> </w:t>
      </w:r>
      <w:r>
        <w:t xml:space="preserve">six </w:t>
      </w:r>
      <w:r w:rsidRPr="009101B7">
        <w:t xml:space="preserve">photoperiods </w:t>
      </w:r>
      <w:r>
        <w:t xml:space="preserve">and four different times </w:t>
      </w:r>
      <w:r w:rsidRPr="009101B7">
        <w:t>interval</w:t>
      </w:r>
      <w:r>
        <w:t>s (B)</w:t>
      </w:r>
      <w:r w:rsidRPr="009101B7">
        <w:t>.</w:t>
      </w:r>
    </w:p>
    <w:p w14:paraId="04219DC4" w14:textId="79459F07" w:rsidR="00A30A91" w:rsidRPr="00A30A91" w:rsidRDefault="008F091D">
      <w:pPr>
        <w:pStyle w:val="ListParagraph"/>
        <w:numPr>
          <w:ilvl w:val="0"/>
          <w:numId w:val="22"/>
        </w:numPr>
        <w:spacing w:after="0" w:line="240" w:lineRule="auto"/>
        <w:rPr>
          <w:highlight w:val="white"/>
        </w:rPr>
        <w:pPrChange w:id="3" w:author="AA" w:date="2017-10-18T17:16:00Z">
          <w:pPr>
            <w:ind w:left="360"/>
            <w:contextualSpacing/>
          </w:pPr>
        </w:pPrChange>
      </w:pPr>
      <w:r>
        <w:rPr>
          <w:highlight w:val="white"/>
        </w:rPr>
        <w:t xml:space="preserve">East Africa Invasive Groundnut </w:t>
      </w:r>
      <w:proofErr w:type="spellStart"/>
      <w:r>
        <w:rPr>
          <w:highlight w:val="white"/>
        </w:rPr>
        <w:t>Leafminer</w:t>
      </w:r>
      <w:proofErr w:type="spellEnd"/>
      <w:r>
        <w:rPr>
          <w:highlight w:val="white"/>
        </w:rPr>
        <w:t xml:space="preserve"> DNA Sequencing Project</w:t>
      </w:r>
    </w:p>
    <w:p w14:paraId="3E19157E" w14:textId="77777777" w:rsidR="008F091D" w:rsidRPr="006147B3" w:rsidRDefault="008F091D" w:rsidP="008F091D">
      <w:pPr>
        <w:ind w:left="720"/>
        <w:contextualSpacing/>
      </w:pPr>
      <w:r>
        <w:rPr>
          <w:highlight w:val="white"/>
        </w:rPr>
        <w:t>b) Targeted sample collection l</w:t>
      </w:r>
      <w:r w:rsidRPr="001D5539">
        <w:rPr>
          <w:highlight w:val="white"/>
        </w:rPr>
        <w:t>ocation</w:t>
      </w:r>
      <w:r>
        <w:rPr>
          <w:highlight w:val="white"/>
        </w:rPr>
        <w:t xml:space="preserve">s </w:t>
      </w:r>
      <w:r w:rsidRPr="006147B3">
        <w:t>– Ethiopia, Uganda, Kenya, Malawi, South Africa, India, Australia</w:t>
      </w:r>
    </w:p>
    <w:p w14:paraId="134F11F5" w14:textId="49EAA600" w:rsidR="00197C5F" w:rsidRPr="00197C5F" w:rsidRDefault="00A30A91" w:rsidP="008F091D">
      <w:pPr>
        <w:ind w:left="1080"/>
        <w:contextualSpacing/>
        <w:rPr>
          <w:rFonts w:asciiTheme="minorHAnsi" w:eastAsiaTheme="minorEastAsia" w:hAnsiTheme="minorHAnsi"/>
        </w:rPr>
      </w:pPr>
      <w:ins w:id="4" w:author="AA" w:date="2017-10-18T17:16:00Z">
        <w:r w:rsidRPr="008F0A50">
          <w:rPr>
            <w:rFonts w:asciiTheme="minorHAnsi" w:hAnsiTheme="minorHAnsi"/>
            <w:highlight w:val="white"/>
          </w:rPr>
          <w:t>Description:</w:t>
        </w:r>
        <w:r w:rsidRPr="008F0A50">
          <w:rPr>
            <w:rFonts w:asciiTheme="minorHAnsi" w:eastAsiaTheme="minorEastAsia" w:hAnsiTheme="minorHAnsi"/>
            <w:lang w:val="pt-BR"/>
          </w:rPr>
          <w:t xml:space="preserve"> </w:t>
        </w:r>
      </w:ins>
      <w:r w:rsidR="00862A26" w:rsidRPr="006147B3">
        <w:t xml:space="preserve">The project objective is to confirm the species and identify the possible origin of an invasive pest of groundnuts in East Africa, Groundnut </w:t>
      </w:r>
      <w:proofErr w:type="spellStart"/>
      <w:r w:rsidR="00862A26" w:rsidRPr="006147B3">
        <w:t>leafminer</w:t>
      </w:r>
      <w:proofErr w:type="spellEnd"/>
      <w:r w:rsidR="00862A26">
        <w:t xml:space="preserve"> (GLM)</w:t>
      </w:r>
      <w:r w:rsidR="00862A26" w:rsidRPr="006147B3">
        <w:t xml:space="preserve">.  GLM is a high-impact pest of groundnuts, a staple crop in much of Africa.  The pest had been identified on the basis of morphological characters as </w:t>
      </w:r>
      <w:proofErr w:type="spellStart"/>
      <w:r w:rsidR="00862A26" w:rsidRPr="006147B3">
        <w:rPr>
          <w:i/>
          <w:iCs/>
        </w:rPr>
        <w:t>Aproaerema</w:t>
      </w:r>
      <w:proofErr w:type="spellEnd"/>
      <w:r w:rsidR="00862A26" w:rsidRPr="006147B3">
        <w:rPr>
          <w:i/>
          <w:iCs/>
        </w:rPr>
        <w:t xml:space="preserve"> </w:t>
      </w:r>
      <w:proofErr w:type="spellStart"/>
      <w:r w:rsidR="00862A26" w:rsidRPr="006147B3">
        <w:rPr>
          <w:i/>
          <w:iCs/>
        </w:rPr>
        <w:t>modicella</w:t>
      </w:r>
      <w:proofErr w:type="spellEnd"/>
      <w:r w:rsidR="00862A26" w:rsidRPr="006147B3">
        <w:t xml:space="preserve"> (Lepidoptera: </w:t>
      </w:r>
      <w:proofErr w:type="spellStart"/>
      <w:r w:rsidR="00862A26" w:rsidRPr="006147B3">
        <w:t>Gelechiidae</w:t>
      </w:r>
      <w:proofErr w:type="spellEnd"/>
      <w:r w:rsidR="00862A26" w:rsidRPr="006147B3">
        <w:t>), after being detected in 1998 on groundnut in Uganda (Page</w:t>
      </w:r>
      <w:r w:rsidR="00862A26" w:rsidRPr="006147B3">
        <w:rPr>
          <w:i/>
          <w:iCs/>
        </w:rPr>
        <w:t xml:space="preserve"> et al.</w:t>
      </w:r>
      <w:r w:rsidR="00862A26">
        <w:t>, 2000).</w:t>
      </w:r>
      <w:r w:rsidR="00862A26" w:rsidRPr="006147B3">
        <w:t xml:space="preserve">  </w:t>
      </w:r>
      <w:r w:rsidR="00862A26" w:rsidRPr="006147B3">
        <w:rPr>
          <w:i/>
          <w:iCs/>
        </w:rPr>
        <w:t xml:space="preserve">A. </w:t>
      </w:r>
      <w:proofErr w:type="spellStart"/>
      <w:r w:rsidR="00862A26" w:rsidRPr="006147B3">
        <w:rPr>
          <w:i/>
          <w:iCs/>
        </w:rPr>
        <w:t>modicella</w:t>
      </w:r>
      <w:proofErr w:type="spellEnd"/>
      <w:r w:rsidR="00862A26" w:rsidRPr="006147B3">
        <w:t xml:space="preserve"> is endemic in South and SE Asia and more prominently in South India, where it severely damages groundnuts and has been a pest for more than 20 years (Amin and Mohammad, 1980; </w:t>
      </w:r>
      <w:proofErr w:type="spellStart"/>
      <w:r w:rsidR="00862A26" w:rsidRPr="006147B3">
        <w:t>Shanower</w:t>
      </w:r>
      <w:proofErr w:type="spellEnd"/>
      <w:r w:rsidR="00862A26" w:rsidRPr="006147B3">
        <w:rPr>
          <w:i/>
          <w:iCs/>
        </w:rPr>
        <w:t xml:space="preserve"> et al.</w:t>
      </w:r>
      <w:r w:rsidR="00862A26" w:rsidRPr="006147B3">
        <w:t xml:space="preserve">, 1993).  However, when Buthelezi et al. (2012) sequenced the </w:t>
      </w:r>
      <w:proofErr w:type="spellStart"/>
      <w:r w:rsidR="00862A26" w:rsidRPr="006147B3">
        <w:t>mtDNA</w:t>
      </w:r>
      <w:proofErr w:type="spellEnd"/>
      <w:r w:rsidR="00862A26" w:rsidRPr="006147B3">
        <w:t xml:space="preserve"> CO1 of groundnut </w:t>
      </w:r>
      <w:proofErr w:type="spellStart"/>
      <w:r w:rsidR="00862A26" w:rsidRPr="006147B3">
        <w:t>leafminer</w:t>
      </w:r>
      <w:proofErr w:type="spellEnd"/>
      <w:r w:rsidR="00862A26" w:rsidRPr="006147B3">
        <w:t xml:space="preserve"> specimens collected from six sites in South Africa and compared them with reference sequences in BOLD (Barcode of Life Database), the sequences of 70% of the South African specimens matched with </w:t>
      </w:r>
      <w:r w:rsidR="00862A26" w:rsidRPr="006147B3">
        <w:rPr>
          <w:i/>
        </w:rPr>
        <w:t xml:space="preserve">A. </w:t>
      </w:r>
      <w:proofErr w:type="spellStart"/>
      <w:r w:rsidR="00862A26" w:rsidRPr="006147B3">
        <w:rPr>
          <w:i/>
        </w:rPr>
        <w:t>simplexella</w:t>
      </w:r>
      <w:proofErr w:type="spellEnd"/>
      <w:r w:rsidR="00862A26" w:rsidRPr="006147B3">
        <w:t xml:space="preserve">. </w:t>
      </w:r>
      <w:proofErr w:type="spellStart"/>
      <w:r w:rsidR="00862A26" w:rsidRPr="006147B3">
        <w:rPr>
          <w:i/>
          <w:iCs/>
        </w:rPr>
        <w:t>Aproaerema</w:t>
      </w:r>
      <w:proofErr w:type="spellEnd"/>
      <w:r w:rsidR="00862A26" w:rsidRPr="006147B3">
        <w:rPr>
          <w:i/>
          <w:iCs/>
        </w:rPr>
        <w:t xml:space="preserve"> </w:t>
      </w:r>
      <w:proofErr w:type="spellStart"/>
      <w:r w:rsidR="00862A26" w:rsidRPr="006147B3">
        <w:rPr>
          <w:i/>
          <w:iCs/>
        </w:rPr>
        <w:t>simplexella</w:t>
      </w:r>
      <w:proofErr w:type="spellEnd"/>
      <w:r w:rsidR="00862A26" w:rsidRPr="006147B3">
        <w:t xml:space="preserve"> (Walker) had never been reported in Africa.  </w:t>
      </w:r>
      <w:r w:rsidR="00862A26" w:rsidRPr="006147B3">
        <w:rPr>
          <w:i/>
        </w:rPr>
        <w:t xml:space="preserve">A. </w:t>
      </w:r>
      <w:proofErr w:type="spellStart"/>
      <w:r w:rsidR="00862A26" w:rsidRPr="006147B3">
        <w:rPr>
          <w:i/>
        </w:rPr>
        <w:t>simplexella</w:t>
      </w:r>
      <w:proofErr w:type="spellEnd"/>
      <w:r w:rsidR="00862A26" w:rsidRPr="006147B3">
        <w:t xml:space="preserve"> is known to be a pest of soybean (and not of groundnuts) in Australia.  Our objective is to confirm the species, and thereby identify the possible origin, of groundnut </w:t>
      </w:r>
      <w:proofErr w:type="spellStart"/>
      <w:r w:rsidR="00862A26" w:rsidRPr="006147B3">
        <w:t>leafminer</w:t>
      </w:r>
      <w:proofErr w:type="spellEnd"/>
      <w:r w:rsidR="00862A26" w:rsidRPr="006147B3">
        <w:t xml:space="preserve"> populations in East Africa.</w:t>
      </w:r>
    </w:p>
    <w:p w14:paraId="0D2CDDE9" w14:textId="7B7A0642" w:rsidR="00A30A91" w:rsidRPr="00C61C71" w:rsidRDefault="00A30A91" w:rsidP="00B62BAD">
      <w:pPr>
        <w:ind w:left="1440"/>
        <w:contextualSpacing/>
        <w:rPr>
          <w:ins w:id="5" w:author="AA" w:date="2017-10-18T17:16:00Z"/>
          <w:rFonts w:asciiTheme="minorHAnsi" w:eastAsiaTheme="minorEastAsia" w:hAnsiTheme="minorHAnsi"/>
        </w:rPr>
      </w:pPr>
    </w:p>
    <w:p w14:paraId="0D49FE80" w14:textId="77777777" w:rsidR="00A30A91" w:rsidRPr="006A2291" w:rsidRDefault="00A30A91" w:rsidP="00F3122B">
      <w:pPr>
        <w:numPr>
          <w:ilvl w:val="3"/>
          <w:numId w:val="22"/>
        </w:numPr>
        <w:contextualSpacing/>
        <w:rPr>
          <w:ins w:id="6" w:author="AA" w:date="2017-10-18T17:16:00Z"/>
          <w:highlight w:val="white"/>
        </w:rPr>
      </w:pPr>
      <w:ins w:id="7" w:author="AA" w:date="2017-10-18T17:16:00Z">
        <w:r w:rsidRPr="006A2291">
          <w:rPr>
            <w:highlight w:val="white"/>
          </w:rPr>
          <w:t>Collaborators:</w:t>
        </w:r>
      </w:ins>
    </w:p>
    <w:p w14:paraId="1BF1C291" w14:textId="77777777" w:rsidR="00B77875" w:rsidRPr="006147B3" w:rsidRDefault="00B77875" w:rsidP="00B77875">
      <w:pPr>
        <w:ind w:left="900" w:hanging="90"/>
      </w:pPr>
      <w:r w:rsidRPr="006147B3">
        <w:t xml:space="preserve">- Ethiopia: Dr. </w:t>
      </w:r>
      <w:proofErr w:type="spellStart"/>
      <w:r w:rsidRPr="006147B3">
        <w:t>Muluken</w:t>
      </w:r>
      <w:proofErr w:type="spellEnd"/>
      <w:r w:rsidRPr="006147B3">
        <w:t xml:space="preserve"> </w:t>
      </w:r>
      <w:proofErr w:type="spellStart"/>
      <w:r w:rsidRPr="006147B3">
        <w:t>Goftishu</w:t>
      </w:r>
      <w:proofErr w:type="spellEnd"/>
      <w:r w:rsidRPr="006147B3">
        <w:t xml:space="preserve"> </w:t>
      </w:r>
      <w:proofErr w:type="spellStart"/>
      <w:r w:rsidRPr="006147B3">
        <w:t>Muleta</w:t>
      </w:r>
      <w:proofErr w:type="spellEnd"/>
      <w:r w:rsidRPr="006147B3">
        <w:t xml:space="preserve">, Assistant Professor of Entomology, College of Agriculture and Environmental Sciences, </w:t>
      </w:r>
      <w:proofErr w:type="spellStart"/>
      <w:r w:rsidRPr="006147B3">
        <w:t>Haramaya</w:t>
      </w:r>
      <w:proofErr w:type="spellEnd"/>
      <w:r w:rsidRPr="006147B3">
        <w:t xml:space="preserve"> University</w:t>
      </w:r>
    </w:p>
    <w:p w14:paraId="24C1EF0C" w14:textId="77777777" w:rsidR="00B77875" w:rsidRPr="006147B3" w:rsidRDefault="00B77875" w:rsidP="00B77875">
      <w:pPr>
        <w:ind w:left="900" w:hanging="90"/>
      </w:pPr>
      <w:r w:rsidRPr="006147B3">
        <w:lastRenderedPageBreak/>
        <w:t xml:space="preserve">- Uganda: Dr. Moses </w:t>
      </w:r>
      <w:proofErr w:type="spellStart"/>
      <w:r w:rsidRPr="006147B3">
        <w:t>Biruma</w:t>
      </w:r>
      <w:proofErr w:type="spellEnd"/>
      <w:r w:rsidRPr="006147B3">
        <w:t xml:space="preserve"> (Program leader, </w:t>
      </w:r>
      <w:proofErr w:type="spellStart"/>
      <w:r w:rsidRPr="006147B3">
        <w:t>oilcrops</w:t>
      </w:r>
      <w:proofErr w:type="spellEnd"/>
      <w:r w:rsidRPr="006147B3">
        <w:t xml:space="preserve">) and Mr. Dennis </w:t>
      </w:r>
      <w:proofErr w:type="spellStart"/>
      <w:r w:rsidRPr="006147B3">
        <w:t>Gayi</w:t>
      </w:r>
      <w:proofErr w:type="spellEnd"/>
      <w:r w:rsidRPr="006147B3">
        <w:t xml:space="preserve"> (entomologist), </w:t>
      </w:r>
      <w:proofErr w:type="spellStart"/>
      <w:r w:rsidRPr="006147B3">
        <w:t>NaSARRI</w:t>
      </w:r>
      <w:proofErr w:type="spellEnd"/>
      <w:r w:rsidRPr="006147B3">
        <w:t xml:space="preserve"> (Nationa</w:t>
      </w:r>
      <w:r>
        <w:t>l</w:t>
      </w:r>
      <w:r w:rsidRPr="006147B3">
        <w:t xml:space="preserve"> Semi Arid Resources Research Institute)</w:t>
      </w:r>
    </w:p>
    <w:p w14:paraId="3EFC65F1" w14:textId="77777777" w:rsidR="00B77875" w:rsidRPr="006147B3" w:rsidRDefault="00B77875" w:rsidP="00B77875">
      <w:pPr>
        <w:ind w:left="900" w:hanging="90"/>
      </w:pPr>
      <w:r w:rsidRPr="006147B3">
        <w:t xml:space="preserve">- Kenya:  Dr. </w:t>
      </w:r>
      <w:proofErr w:type="spellStart"/>
      <w:r w:rsidRPr="006147B3">
        <w:t>Muo</w:t>
      </w:r>
      <w:proofErr w:type="spellEnd"/>
      <w:r w:rsidRPr="006147B3">
        <w:t xml:space="preserve"> </w:t>
      </w:r>
      <w:proofErr w:type="spellStart"/>
      <w:r w:rsidRPr="006147B3">
        <w:t>Kasina</w:t>
      </w:r>
      <w:proofErr w:type="spellEnd"/>
      <w:r w:rsidRPr="006147B3">
        <w:t>, Director, National Sericulture Research Centre, Industrial Crops Research Institute, KALRO (Kenya Agricultural &amp; Livestock Research Organization)</w:t>
      </w:r>
    </w:p>
    <w:p w14:paraId="73DFAC6F" w14:textId="77777777" w:rsidR="00B77875" w:rsidRPr="001B1A1C" w:rsidRDefault="00B77875" w:rsidP="00B77875">
      <w:pPr>
        <w:ind w:left="810"/>
        <w:rPr>
          <w:highlight w:val="white"/>
        </w:rPr>
      </w:pPr>
      <w:r w:rsidRPr="006147B3">
        <w:t xml:space="preserve">- Malawi: Dr. Donald </w:t>
      </w:r>
      <w:proofErr w:type="spellStart"/>
      <w:r w:rsidRPr="006147B3">
        <w:t>Kachigamba</w:t>
      </w:r>
      <w:proofErr w:type="spellEnd"/>
      <w:r w:rsidRPr="006147B3">
        <w:t xml:space="preserve"> (entomologist) and Mrs. Trust Donga (entomologist</w:t>
      </w:r>
      <w:r w:rsidRPr="001B1A1C">
        <w:rPr>
          <w:highlight w:val="white"/>
        </w:rPr>
        <w:t>)</w:t>
      </w:r>
    </w:p>
    <w:p w14:paraId="66E70F04" w14:textId="77777777" w:rsidR="00B77875" w:rsidRPr="001B1A1C" w:rsidRDefault="00B77875" w:rsidP="00B77875">
      <w:pPr>
        <w:ind w:left="900" w:hanging="90"/>
        <w:rPr>
          <w:highlight w:val="white"/>
        </w:rPr>
      </w:pPr>
      <w:r>
        <w:rPr>
          <w:highlight w:val="white"/>
        </w:rPr>
        <w:tab/>
      </w:r>
      <w:r w:rsidRPr="001B1A1C">
        <w:rPr>
          <w:highlight w:val="white"/>
        </w:rPr>
        <w:t>LUANAR (Lilong</w:t>
      </w:r>
      <w:r>
        <w:rPr>
          <w:highlight w:val="white"/>
        </w:rPr>
        <w:t xml:space="preserve">we University of Agriculture &amp; </w:t>
      </w:r>
      <w:r w:rsidRPr="001B1A1C">
        <w:rPr>
          <w:highlight w:val="white"/>
        </w:rPr>
        <w:t>Natural Resources)</w:t>
      </w:r>
    </w:p>
    <w:p w14:paraId="4937ED7C" w14:textId="7DEF1063" w:rsidR="00B77875" w:rsidRDefault="00B77875" w:rsidP="00862A26">
      <w:pPr>
        <w:pStyle w:val="NoSpacing"/>
        <w:ind w:left="810"/>
      </w:pPr>
      <w:r>
        <w:rPr>
          <w:highlight w:val="white"/>
        </w:rPr>
        <w:t xml:space="preserve">- </w:t>
      </w:r>
      <w:r w:rsidRPr="001B1A1C">
        <w:rPr>
          <w:highlight w:val="white"/>
        </w:rPr>
        <w:t xml:space="preserve">South Africa:  </w:t>
      </w:r>
      <w:r w:rsidR="00862A26" w:rsidRPr="00140AC1">
        <w:t xml:space="preserve">Dr. </w:t>
      </w:r>
      <w:proofErr w:type="spellStart"/>
      <w:r w:rsidR="00862A26" w:rsidRPr="00140AC1">
        <w:t>Godfery</w:t>
      </w:r>
      <w:proofErr w:type="spellEnd"/>
      <w:r w:rsidR="00862A26" w:rsidRPr="00140AC1">
        <w:t xml:space="preserve"> E. </w:t>
      </w:r>
      <w:proofErr w:type="spellStart"/>
      <w:r w:rsidR="00862A26" w:rsidRPr="00140AC1">
        <w:t>Zharare</w:t>
      </w:r>
      <w:proofErr w:type="spellEnd"/>
      <w:r w:rsidR="00862A26" w:rsidRPr="00140AC1">
        <w:t xml:space="preserve"> (Head of Department of Agriculture), University of Zulu</w:t>
      </w:r>
      <w:r w:rsidR="00862A26">
        <w:t xml:space="preserve">land, </w:t>
      </w:r>
      <w:proofErr w:type="spellStart"/>
      <w:r w:rsidR="00862A26">
        <w:t>KwaDlangezwa</w:t>
      </w:r>
      <w:proofErr w:type="spellEnd"/>
      <w:r w:rsidR="00862A26">
        <w:t>.</w:t>
      </w:r>
      <w:r w:rsidR="00862A26" w:rsidRPr="00862A26">
        <w:rPr>
          <w:sz w:val="18"/>
          <w:szCs w:val="18"/>
        </w:rPr>
        <w:t xml:space="preserve"> </w:t>
      </w:r>
      <w:r w:rsidR="00862A26">
        <w:rPr>
          <w:sz w:val="18"/>
          <w:szCs w:val="18"/>
        </w:rPr>
        <w:t xml:space="preserve">Dr. N. Makhosi Buthelezi, </w:t>
      </w:r>
      <w:proofErr w:type="spellStart"/>
      <w:r w:rsidR="00862A26">
        <w:rPr>
          <w:sz w:val="18"/>
          <w:szCs w:val="18"/>
        </w:rPr>
        <w:t>Mangosuthu</w:t>
      </w:r>
      <w:proofErr w:type="spellEnd"/>
      <w:r w:rsidR="00862A26">
        <w:rPr>
          <w:sz w:val="18"/>
          <w:szCs w:val="18"/>
        </w:rPr>
        <w:t xml:space="preserve"> U. of Technology, buthelezim@mut.ac.za.</w:t>
      </w:r>
      <w:r>
        <w:t xml:space="preserve">  </w:t>
      </w:r>
    </w:p>
    <w:p w14:paraId="019E9082" w14:textId="77777777" w:rsidR="00B77875" w:rsidRDefault="00B77875" w:rsidP="00B77875">
      <w:pPr>
        <w:ind w:left="900" w:hanging="90"/>
      </w:pPr>
      <w:r>
        <w:t xml:space="preserve">- India: Dr. Jagdish </w:t>
      </w:r>
      <w:proofErr w:type="spellStart"/>
      <w:r>
        <w:t>Jaba</w:t>
      </w:r>
      <w:proofErr w:type="spellEnd"/>
      <w:r>
        <w:t xml:space="preserve"> (entomologist), International Crops Research Institute for the Semi-arid Tropics (ICRISAT), </w:t>
      </w:r>
      <w:proofErr w:type="spellStart"/>
      <w:r>
        <w:t>Patancheru</w:t>
      </w:r>
      <w:proofErr w:type="spellEnd"/>
      <w:r>
        <w:t xml:space="preserve">.  Dr. R. </w:t>
      </w:r>
      <w:proofErr w:type="spellStart"/>
      <w:r>
        <w:t>Asokan</w:t>
      </w:r>
      <w:proofErr w:type="spellEnd"/>
      <w:r>
        <w:t xml:space="preserve"> Principal Scientist (Agricultural Entomology) Division of Biotechnology, Indian Institute of Horticultural Research (IIHR), Bangalore. Dr. P. R. Shashank, (</w:t>
      </w:r>
      <w:proofErr w:type="spellStart"/>
      <w:r>
        <w:t>Agril</w:t>
      </w:r>
      <w:proofErr w:type="spellEnd"/>
      <w:r>
        <w:t>. Entomology)</w:t>
      </w:r>
    </w:p>
    <w:p w14:paraId="3B1A7244" w14:textId="77777777" w:rsidR="00B77875" w:rsidRDefault="00B77875" w:rsidP="00B77875">
      <w:pPr>
        <w:ind w:left="900"/>
      </w:pPr>
      <w:r>
        <w:t xml:space="preserve">Scientist (ARS), Insect Taxonomy Laboratory, National </w:t>
      </w:r>
      <w:proofErr w:type="spellStart"/>
      <w:r>
        <w:t>Pusa</w:t>
      </w:r>
      <w:proofErr w:type="spellEnd"/>
      <w:r>
        <w:t xml:space="preserve"> Collection (NPC), Division of Entomology,</w:t>
      </w:r>
    </w:p>
    <w:p w14:paraId="009E6689" w14:textId="77777777" w:rsidR="00B77875" w:rsidRDefault="00B77875" w:rsidP="00B77875">
      <w:pPr>
        <w:ind w:left="900"/>
      </w:pPr>
      <w:r>
        <w:t>Indian Agricultural Research Institute (ICAR), New Delhi.</w:t>
      </w:r>
    </w:p>
    <w:p w14:paraId="57D04DD1" w14:textId="77777777" w:rsidR="00B77875" w:rsidRDefault="00B77875" w:rsidP="00B77875">
      <w:pPr>
        <w:ind w:left="900" w:hanging="90"/>
      </w:pPr>
      <w:r>
        <w:t>- Australia: Dr. Andreas Zwick (entomologist), Australian National Insect Collection, Commonwealth Scientific and Industrial Research Organization (CSIRO), Acton, ACT</w:t>
      </w:r>
    </w:p>
    <w:p w14:paraId="6D461FAB" w14:textId="77777777" w:rsidR="00B77875" w:rsidRDefault="00B77875" w:rsidP="00B77875">
      <w:pPr>
        <w:ind w:left="900" w:hanging="90"/>
      </w:pPr>
      <w:r>
        <w:t xml:space="preserve">- United States: Dr. J.B. van </w:t>
      </w:r>
      <w:proofErr w:type="spellStart"/>
      <w:r>
        <w:t>Kretschmar</w:t>
      </w:r>
      <w:proofErr w:type="spellEnd"/>
      <w:r>
        <w:t xml:space="preserve"> and Dr. G.R. </w:t>
      </w:r>
      <w:proofErr w:type="spellStart"/>
      <w:r>
        <w:t>Pallipparambil</w:t>
      </w:r>
      <w:proofErr w:type="spellEnd"/>
      <w:r>
        <w:t>, North Carolina State University (NCSU) Center for Integrated Pest Management (CIPM)</w:t>
      </w:r>
    </w:p>
    <w:p w14:paraId="27AD4142" w14:textId="7E089A5F" w:rsidR="00C54A62" w:rsidRDefault="00C54A62" w:rsidP="00C54A62">
      <w:pPr>
        <w:ind w:left="810"/>
        <w:rPr>
          <w:highlight w:val="white"/>
        </w:rPr>
      </w:pPr>
      <w:r>
        <w:t xml:space="preserve">e) </w:t>
      </w:r>
      <w:r w:rsidRPr="001D5539">
        <w:rPr>
          <w:highlight w:val="white"/>
        </w:rPr>
        <w:t>Achievements</w:t>
      </w:r>
      <w:r>
        <w:rPr>
          <w:highlight w:val="white"/>
        </w:rPr>
        <w:t xml:space="preserve"> </w:t>
      </w:r>
    </w:p>
    <w:p w14:paraId="4FF24DA1" w14:textId="31CBC0A1" w:rsidR="00862A26" w:rsidRDefault="00862A26" w:rsidP="00862A26">
      <w:pPr>
        <w:pStyle w:val="ListParagraph"/>
        <w:numPr>
          <w:ilvl w:val="0"/>
          <w:numId w:val="36"/>
        </w:numPr>
        <w:spacing w:after="0" w:line="240" w:lineRule="auto"/>
        <w:rPr>
          <w:rFonts w:eastAsia="Times New Roman"/>
        </w:rPr>
      </w:pPr>
      <w:r>
        <w:t xml:space="preserve">India: </w:t>
      </w:r>
      <w:r w:rsidRPr="00862A26">
        <w:rPr>
          <w:rFonts w:eastAsia="Times New Roman"/>
        </w:rPr>
        <w:t xml:space="preserve">Co-PI for the project, Dr. </w:t>
      </w:r>
      <w:proofErr w:type="spellStart"/>
      <w:r w:rsidRPr="00862A26">
        <w:rPr>
          <w:rFonts w:eastAsia="Times New Roman"/>
        </w:rPr>
        <w:t>Pallipparambil</w:t>
      </w:r>
      <w:proofErr w:type="spellEnd"/>
      <w:r w:rsidRPr="00862A26">
        <w:rPr>
          <w:rFonts w:eastAsia="Times New Roman"/>
        </w:rPr>
        <w:t xml:space="preserve">, visited India for a preliminary meeting with the collaborators and to collect GLM samples. Although this field visit was in August-September 2018 i.e. before the reported period of performance, some of the related discussions and follow-up work were completed between October 2018 and March 2019. The first destination for the visit was International Crops Research Institute for the Semi-Arid Tropics (ICRISAT) where the Co-PI established contact with the only entomologist at the location; GLM samples were collected from two locations (1) ICRISAT campus, </w:t>
      </w:r>
      <w:proofErr w:type="spellStart"/>
      <w:r w:rsidRPr="00862A26">
        <w:rPr>
          <w:rFonts w:eastAsia="Times New Roman"/>
        </w:rPr>
        <w:t>Patancheru</w:t>
      </w:r>
      <w:proofErr w:type="spellEnd"/>
      <w:r w:rsidRPr="00862A26">
        <w:rPr>
          <w:rFonts w:eastAsia="Times New Roman"/>
        </w:rPr>
        <w:t xml:space="preserve">, Hyderabad, Telangana and (2) </w:t>
      </w:r>
      <w:proofErr w:type="spellStart"/>
      <w:r w:rsidRPr="00862A26">
        <w:rPr>
          <w:rFonts w:eastAsia="Times New Roman"/>
        </w:rPr>
        <w:t>Raichur</w:t>
      </w:r>
      <w:proofErr w:type="spellEnd"/>
      <w:r w:rsidRPr="00862A26">
        <w:rPr>
          <w:rFonts w:eastAsia="Times New Roman"/>
        </w:rPr>
        <w:t xml:space="preserve">, Karnataka. The Co-PI next visited the Indian Agricultural Research Institute (IARI) in Delhi to consult with a </w:t>
      </w:r>
      <w:proofErr w:type="spellStart"/>
      <w:r w:rsidRPr="00862A26">
        <w:rPr>
          <w:rFonts w:eastAsia="Times New Roman"/>
        </w:rPr>
        <w:t>microlepidopteran</w:t>
      </w:r>
      <w:proofErr w:type="spellEnd"/>
      <w:r w:rsidRPr="00862A26">
        <w:rPr>
          <w:rFonts w:eastAsia="Times New Roman"/>
        </w:rPr>
        <w:t xml:space="preserve"> taxonomist regarding the development of a framework to collect GLM samples worldwide and transfer to an integrated molecular-morphological identification approach. The final visit was to the ICAR-Indian Institute of Horticultural Research, Bengaluru, Karnataka, regarding discussions to process some of the samples collected in India.</w:t>
      </w:r>
      <w:r w:rsidRPr="00862A26">
        <w:rPr>
          <w:rFonts w:eastAsia="Times New Roman"/>
          <w:b/>
        </w:rPr>
        <w:t xml:space="preserve"> </w:t>
      </w:r>
      <w:r w:rsidRPr="00862A26">
        <w:rPr>
          <w:rFonts w:eastAsia="Times New Roman"/>
        </w:rPr>
        <w:t>Processing samples that were collected from Karnataka and Telangana, India. Establishing GLM research collaborations with multiple premier national and international agricultural institutes in India. Development of a framework to collect GLM samples worldwide and transfer to an integrated molecular-morphological identification approach.</w:t>
      </w:r>
    </w:p>
    <w:p w14:paraId="70A9A5B8" w14:textId="151AA5C8" w:rsidR="00862A26" w:rsidRDefault="00637C0C" w:rsidP="00862A26">
      <w:pPr>
        <w:pStyle w:val="ListParagraph"/>
        <w:numPr>
          <w:ilvl w:val="0"/>
          <w:numId w:val="36"/>
        </w:numPr>
        <w:spacing w:after="0" w:line="240" w:lineRule="auto"/>
        <w:rPr>
          <w:rFonts w:eastAsia="Times New Roman"/>
        </w:rPr>
      </w:pPr>
      <w:r>
        <w:rPr>
          <w:rFonts w:eastAsia="Times New Roman"/>
        </w:rPr>
        <w:t xml:space="preserve">South Africa: </w:t>
      </w:r>
      <w:r w:rsidR="00862A26">
        <w:rPr>
          <w:rFonts w:eastAsia="Times New Roman"/>
        </w:rPr>
        <w:t xml:space="preserve">Co-PI for the project, </w:t>
      </w:r>
      <w:proofErr w:type="spellStart"/>
      <w:r w:rsidR="00862A26">
        <w:rPr>
          <w:rFonts w:eastAsia="Times New Roman"/>
        </w:rPr>
        <w:t>JBvK</w:t>
      </w:r>
      <w:proofErr w:type="spellEnd"/>
      <w:r w:rsidR="00862A26">
        <w:rPr>
          <w:rFonts w:eastAsia="Times New Roman"/>
        </w:rPr>
        <w:t xml:space="preserve">, visited South Africa in December 2018 to meet collaborators and collect GLM samples. </w:t>
      </w:r>
      <w:proofErr w:type="spellStart"/>
      <w:r w:rsidR="00862A26">
        <w:rPr>
          <w:rFonts w:eastAsia="Times New Roman"/>
        </w:rPr>
        <w:t>JBvK</w:t>
      </w:r>
      <w:proofErr w:type="spellEnd"/>
      <w:r w:rsidR="00862A26">
        <w:rPr>
          <w:rFonts w:eastAsia="Times New Roman"/>
        </w:rPr>
        <w:t xml:space="preserve"> met the Head of the Dept. of Agriculture of the University of Zululand; the senior author of two research papers referenced for this project (Buthelezi et al., 2012, 2016); and, a U. of Zululand graduate student working with GLM. GLM samples were collected from groundnuts in </w:t>
      </w:r>
      <w:proofErr w:type="spellStart"/>
      <w:r w:rsidR="00862A26">
        <w:rPr>
          <w:rFonts w:eastAsia="Times New Roman"/>
        </w:rPr>
        <w:t>Manguzi</w:t>
      </w:r>
      <w:proofErr w:type="spellEnd"/>
      <w:r w:rsidR="00862A26">
        <w:rPr>
          <w:rFonts w:eastAsia="Times New Roman"/>
        </w:rPr>
        <w:t>.</w:t>
      </w:r>
      <w:r>
        <w:rPr>
          <w:rFonts w:eastAsia="Times New Roman"/>
        </w:rPr>
        <w:t xml:space="preserve"> Reinforced current collaboration.  Identified additional collaborators for the current GLM project and for future projects.  Identified prospective research objectives for future GLM projects.  Connected collaborator who wants training in </w:t>
      </w:r>
      <w:proofErr w:type="spellStart"/>
      <w:r>
        <w:rPr>
          <w:rFonts w:eastAsia="Times New Roman"/>
        </w:rPr>
        <w:t>genitalic</w:t>
      </w:r>
      <w:proofErr w:type="spellEnd"/>
      <w:r>
        <w:rPr>
          <w:rFonts w:eastAsia="Times New Roman"/>
        </w:rPr>
        <w:t xml:space="preserve"> dissections of GLM </w:t>
      </w:r>
      <w:r>
        <w:rPr>
          <w:rFonts w:eastAsia="Times New Roman"/>
        </w:rPr>
        <w:lastRenderedPageBreak/>
        <w:t>with collaborator in India who has expertise in such dissections.  Collaborator agreed to send GLM adults to collaborator in India for morphological characterization. Obtained GLM specimens for DNA analysis.</w:t>
      </w:r>
    </w:p>
    <w:p w14:paraId="786C804B" w14:textId="61AC1F23" w:rsidR="00637C0C" w:rsidRDefault="00637C0C" w:rsidP="00077DA3">
      <w:pPr>
        <w:pStyle w:val="ListParagraph"/>
        <w:numPr>
          <w:ilvl w:val="0"/>
          <w:numId w:val="36"/>
        </w:numPr>
        <w:rPr>
          <w:rFonts w:eastAsia="Times New Roman"/>
        </w:rPr>
      </w:pPr>
      <w:r w:rsidRPr="00637C0C">
        <w:rPr>
          <w:rFonts w:eastAsia="Times New Roman"/>
        </w:rPr>
        <w:t xml:space="preserve">Ethiopia, Kenya, Malawi, Indonesia: Collection efforts in these countries heretofore have failed to find GLM and/or remain pending.  </w:t>
      </w:r>
    </w:p>
    <w:p w14:paraId="2B56BCDF" w14:textId="3167A995" w:rsidR="00637C0C" w:rsidRPr="00CC6B53" w:rsidRDefault="00637C0C" w:rsidP="00CC6B53">
      <w:pPr>
        <w:pStyle w:val="ListParagraph"/>
        <w:numPr>
          <w:ilvl w:val="0"/>
          <w:numId w:val="36"/>
        </w:numPr>
        <w:spacing w:after="0" w:line="240" w:lineRule="auto"/>
        <w:rPr>
          <w:rFonts w:eastAsia="Times New Roman"/>
        </w:rPr>
      </w:pPr>
      <w:r>
        <w:rPr>
          <w:rFonts w:eastAsia="Times New Roman"/>
        </w:rPr>
        <w:t>Lab analyses: Collaborators were</w:t>
      </w:r>
      <w:r w:rsidRPr="00AC42CD">
        <w:rPr>
          <w:rFonts w:eastAsia="Times New Roman"/>
        </w:rPr>
        <w:t xml:space="preserve"> identified to take over lab analyses from </w:t>
      </w:r>
      <w:proofErr w:type="spellStart"/>
      <w:r w:rsidRPr="00AC42CD">
        <w:rPr>
          <w:rFonts w:eastAsia="Times New Roman"/>
        </w:rPr>
        <w:t>JBvK</w:t>
      </w:r>
      <w:proofErr w:type="spellEnd"/>
      <w:r w:rsidRPr="00AC42CD">
        <w:rPr>
          <w:rFonts w:eastAsia="Times New Roman"/>
        </w:rPr>
        <w:t>.</w:t>
      </w:r>
      <w:r>
        <w:rPr>
          <w:rFonts w:eastAsia="Times New Roman"/>
          <w:b/>
        </w:rPr>
        <w:t xml:space="preserve"> </w:t>
      </w:r>
      <w:proofErr w:type="spellStart"/>
      <w:r>
        <w:rPr>
          <w:rFonts w:eastAsia="Times New Roman"/>
        </w:rPr>
        <w:t>JBvK</w:t>
      </w:r>
      <w:proofErr w:type="spellEnd"/>
      <w:r>
        <w:rPr>
          <w:rFonts w:eastAsia="Times New Roman"/>
        </w:rPr>
        <w:t xml:space="preserve"> isolated total DNA from specimens collected from soybeans in Uganda, and from groundnuts in Uganda, and India.  Dr. </w:t>
      </w:r>
      <w:proofErr w:type="spellStart"/>
      <w:r>
        <w:rPr>
          <w:rFonts w:eastAsia="Times New Roman"/>
        </w:rPr>
        <w:t>Logu</w:t>
      </w:r>
      <w:proofErr w:type="spellEnd"/>
      <w:r>
        <w:rPr>
          <w:rFonts w:eastAsia="Times New Roman"/>
        </w:rPr>
        <w:t xml:space="preserve"> </w:t>
      </w:r>
      <w:proofErr w:type="spellStart"/>
      <w:r>
        <w:rPr>
          <w:rFonts w:eastAsia="Times New Roman"/>
        </w:rPr>
        <w:t>Ponnusamy</w:t>
      </w:r>
      <w:proofErr w:type="spellEnd"/>
      <w:r>
        <w:rPr>
          <w:rFonts w:eastAsia="Times New Roman"/>
        </w:rPr>
        <w:t xml:space="preserve"> isolated total DNA from specimens collected from groundnuts in South Africa.  The mtCO1 gene was amplified and sequenced.  The sequences were aligned and compared to reference sequences at GenBank.</w:t>
      </w:r>
      <w:r w:rsidR="009D70C5">
        <w:rPr>
          <w:rFonts w:eastAsia="Times New Roman"/>
        </w:rPr>
        <w:t xml:space="preserve"> </w:t>
      </w:r>
      <w:r w:rsidR="009D70C5" w:rsidRPr="009D70C5">
        <w:rPr>
          <w:rFonts w:eastAsia="Times New Roman"/>
        </w:rPr>
        <w:t xml:space="preserve">Sequences from the African specimens had highest identity with GenBank </w:t>
      </w:r>
      <w:r w:rsidR="009D70C5" w:rsidRPr="009D70C5">
        <w:rPr>
          <w:rFonts w:eastAsia="Times New Roman"/>
          <w:i/>
        </w:rPr>
        <w:t xml:space="preserve">A. </w:t>
      </w:r>
      <w:proofErr w:type="spellStart"/>
      <w:r w:rsidR="009D70C5" w:rsidRPr="009D70C5">
        <w:rPr>
          <w:rFonts w:eastAsia="Times New Roman"/>
          <w:i/>
        </w:rPr>
        <w:t>simplexella</w:t>
      </w:r>
      <w:proofErr w:type="spellEnd"/>
      <w:r w:rsidR="009D70C5" w:rsidRPr="009D70C5">
        <w:rPr>
          <w:rFonts w:eastAsia="Times New Roman"/>
        </w:rPr>
        <w:t xml:space="preserve"> sequences. Sequences from the Indian specimens sent to NCSU had highest identity with </w:t>
      </w:r>
      <w:proofErr w:type="spellStart"/>
      <w:r w:rsidR="009D70C5" w:rsidRPr="009D70C5">
        <w:rPr>
          <w:rFonts w:eastAsia="Times New Roman"/>
          <w:i/>
        </w:rPr>
        <w:t>Anarsia</w:t>
      </w:r>
      <w:proofErr w:type="spellEnd"/>
      <w:r w:rsidR="009D70C5" w:rsidRPr="009D70C5">
        <w:rPr>
          <w:rFonts w:eastAsia="Times New Roman"/>
          <w:i/>
        </w:rPr>
        <w:t xml:space="preserve"> </w:t>
      </w:r>
      <w:r w:rsidR="009D70C5" w:rsidRPr="009D70C5">
        <w:rPr>
          <w:rFonts w:eastAsia="Times New Roman"/>
        </w:rPr>
        <w:t xml:space="preserve">spp.  Indian collaborators acknowledged </w:t>
      </w:r>
      <w:proofErr w:type="spellStart"/>
      <w:r w:rsidR="009D70C5" w:rsidRPr="009D70C5">
        <w:rPr>
          <w:rFonts w:eastAsia="Times New Roman"/>
          <w:i/>
        </w:rPr>
        <w:t>Anarsia</w:t>
      </w:r>
      <w:proofErr w:type="spellEnd"/>
      <w:r w:rsidR="009D70C5" w:rsidRPr="009D70C5">
        <w:rPr>
          <w:rFonts w:eastAsia="Times New Roman"/>
          <w:i/>
        </w:rPr>
        <w:t xml:space="preserve"> </w:t>
      </w:r>
      <w:r w:rsidR="009D70C5" w:rsidRPr="009D70C5">
        <w:rPr>
          <w:rFonts w:eastAsia="Times New Roman"/>
        </w:rPr>
        <w:t xml:space="preserve">spp. to be pests of groundnuts in India.  However, Indian collaborators found all other samples collected from groundnuts at other Indian locations to have highest identity with </w:t>
      </w:r>
      <w:r w:rsidR="009D70C5" w:rsidRPr="009D70C5">
        <w:rPr>
          <w:rFonts w:eastAsia="Times New Roman"/>
          <w:i/>
        </w:rPr>
        <w:t xml:space="preserve">A. </w:t>
      </w:r>
      <w:proofErr w:type="spellStart"/>
      <w:r w:rsidR="009D70C5" w:rsidRPr="009D70C5">
        <w:rPr>
          <w:rFonts w:eastAsia="Times New Roman"/>
          <w:i/>
        </w:rPr>
        <w:t>simplexella</w:t>
      </w:r>
      <w:proofErr w:type="spellEnd"/>
      <w:r w:rsidR="009D70C5" w:rsidRPr="009D70C5">
        <w:rPr>
          <w:rFonts w:eastAsia="Times New Roman"/>
        </w:rPr>
        <w:t xml:space="preserve">.  These results challenge the reported identity of GLM in India to be </w:t>
      </w:r>
      <w:r w:rsidR="009D70C5" w:rsidRPr="009D70C5">
        <w:rPr>
          <w:rFonts w:eastAsia="Times New Roman"/>
          <w:i/>
        </w:rPr>
        <w:t xml:space="preserve">A. </w:t>
      </w:r>
      <w:proofErr w:type="spellStart"/>
      <w:r w:rsidR="009D70C5" w:rsidRPr="009D70C5">
        <w:rPr>
          <w:rFonts w:eastAsia="Times New Roman"/>
          <w:i/>
        </w:rPr>
        <w:t>modicella</w:t>
      </w:r>
      <w:proofErr w:type="spellEnd"/>
      <w:r w:rsidR="009D70C5" w:rsidRPr="009D70C5">
        <w:rPr>
          <w:rFonts w:eastAsia="Times New Roman"/>
        </w:rPr>
        <w:t xml:space="preserve">.  They also challenge the identification of GLM in Africa as </w:t>
      </w:r>
      <w:r w:rsidR="009D70C5" w:rsidRPr="009D70C5">
        <w:rPr>
          <w:rFonts w:eastAsia="Times New Roman"/>
          <w:i/>
        </w:rPr>
        <w:t xml:space="preserve">A. </w:t>
      </w:r>
      <w:proofErr w:type="spellStart"/>
      <w:r w:rsidR="009D70C5" w:rsidRPr="009D70C5">
        <w:rPr>
          <w:rFonts w:eastAsia="Times New Roman"/>
          <w:i/>
        </w:rPr>
        <w:t>modicella</w:t>
      </w:r>
      <w:proofErr w:type="spellEnd"/>
      <w:r w:rsidR="009D70C5" w:rsidRPr="009D70C5">
        <w:rPr>
          <w:rFonts w:eastAsia="Times New Roman"/>
        </w:rPr>
        <w:t xml:space="preserve">, and support the identification by Buthelezi et al. (2012, 2016) of GLM in Africa as </w:t>
      </w:r>
      <w:r w:rsidR="009D70C5" w:rsidRPr="009D70C5">
        <w:rPr>
          <w:rFonts w:eastAsia="Times New Roman"/>
          <w:i/>
        </w:rPr>
        <w:t xml:space="preserve">A. </w:t>
      </w:r>
      <w:proofErr w:type="spellStart"/>
      <w:r w:rsidR="009D70C5" w:rsidRPr="009D70C5">
        <w:rPr>
          <w:rFonts w:eastAsia="Times New Roman"/>
          <w:i/>
        </w:rPr>
        <w:t>simplexella</w:t>
      </w:r>
      <w:proofErr w:type="spellEnd"/>
      <w:r w:rsidR="009D70C5" w:rsidRPr="009D70C5">
        <w:rPr>
          <w:rFonts w:eastAsia="Times New Roman"/>
        </w:rPr>
        <w:t>.</w:t>
      </w:r>
    </w:p>
    <w:p w14:paraId="1964641C" w14:textId="4A84CEE8" w:rsidR="00862A26" w:rsidRDefault="00862A26" w:rsidP="00862A26">
      <w:pPr>
        <w:pStyle w:val="ListParagraph"/>
        <w:spacing w:after="0" w:line="240" w:lineRule="auto"/>
        <w:ind w:left="1800"/>
      </w:pPr>
    </w:p>
    <w:p w14:paraId="6FBCE562" w14:textId="47440BE7" w:rsidR="00307E65" w:rsidRPr="002F4742" w:rsidRDefault="00307E65" w:rsidP="00862A26">
      <w:pPr>
        <w:numPr>
          <w:ilvl w:val="3"/>
          <w:numId w:val="33"/>
        </w:numPr>
        <w:contextualSpacing/>
        <w:rPr>
          <w:highlight w:val="white"/>
        </w:rPr>
      </w:pPr>
      <w:r w:rsidRPr="002F4742">
        <w:rPr>
          <w:highlight w:val="white"/>
        </w:rPr>
        <w:t>Capacity Building</w:t>
      </w:r>
      <w:r w:rsidR="00E8516A" w:rsidRPr="002F4742">
        <w:rPr>
          <w:highlight w:val="white"/>
        </w:rPr>
        <w:t xml:space="preserve"> (one summary paragraph)</w:t>
      </w:r>
    </w:p>
    <w:p w14:paraId="3CB8D0D8" w14:textId="77777777" w:rsidR="00307E65" w:rsidRPr="001D5539" w:rsidRDefault="00307E65" w:rsidP="00862A26">
      <w:pPr>
        <w:numPr>
          <w:ilvl w:val="3"/>
          <w:numId w:val="33"/>
        </w:numPr>
        <w:contextualSpacing/>
        <w:rPr>
          <w:highlight w:val="white"/>
        </w:rPr>
      </w:pPr>
      <w:r w:rsidRPr="001D5539">
        <w:rPr>
          <w:highlight w:val="white"/>
        </w:rPr>
        <w:t>Lessons Learned</w:t>
      </w:r>
    </w:p>
    <w:p w14:paraId="1930CC35" w14:textId="1273AF1D" w:rsidR="00307E65" w:rsidRPr="000A19A1" w:rsidRDefault="00307E65" w:rsidP="00862A26">
      <w:pPr>
        <w:numPr>
          <w:ilvl w:val="3"/>
          <w:numId w:val="33"/>
        </w:numPr>
        <w:contextualSpacing/>
        <w:rPr>
          <w:highlight w:val="white"/>
        </w:rPr>
      </w:pPr>
      <w:r w:rsidRPr="001D5539">
        <w:rPr>
          <w:highlight w:val="white"/>
        </w:rPr>
        <w:t xml:space="preserve">Presentations </w:t>
      </w:r>
      <w:r w:rsidR="000A19A1">
        <w:t>and Publications</w:t>
      </w:r>
      <w:r w:rsidR="00C56D6B">
        <w:t>: All publications are peer-reviewed unless explicitly mentioned.</w:t>
      </w:r>
    </w:p>
    <w:p w14:paraId="6D6A6CEE" w14:textId="397E4266" w:rsidR="00F53986" w:rsidRDefault="00F53986" w:rsidP="00F53986">
      <w:pPr>
        <w:pStyle w:val="ListParagraph"/>
        <w:numPr>
          <w:ilvl w:val="2"/>
          <w:numId w:val="32"/>
        </w:numPr>
        <w:spacing w:before="100" w:beforeAutospacing="1" w:after="100" w:afterAutospacing="1"/>
        <w:rPr>
          <w:rFonts w:eastAsia="Times New Roman"/>
        </w:rPr>
      </w:pPr>
      <w:r w:rsidRPr="00F53986">
        <w:rPr>
          <w:rFonts w:eastAsia="Times New Roman"/>
          <w:lang w:val="fr-FR"/>
        </w:rPr>
        <w:t xml:space="preserve">Sylla, S., </w:t>
      </w:r>
      <w:proofErr w:type="spellStart"/>
      <w:r w:rsidRPr="00F53986">
        <w:rPr>
          <w:rFonts w:eastAsia="Times New Roman"/>
          <w:lang w:val="fr-FR"/>
        </w:rPr>
        <w:t>Brévault</w:t>
      </w:r>
      <w:proofErr w:type="spellEnd"/>
      <w:r w:rsidRPr="00F53986">
        <w:rPr>
          <w:rFonts w:eastAsia="Times New Roman"/>
          <w:lang w:val="fr-FR"/>
        </w:rPr>
        <w:t xml:space="preserve">, T., Monticelli, L. S., Diarra, K., &amp; </w:t>
      </w:r>
      <w:proofErr w:type="spellStart"/>
      <w:r w:rsidRPr="00F53986">
        <w:rPr>
          <w:rFonts w:eastAsia="Times New Roman"/>
          <w:lang w:val="fr-FR"/>
        </w:rPr>
        <w:t>Desneux</w:t>
      </w:r>
      <w:proofErr w:type="spellEnd"/>
      <w:r w:rsidRPr="00F53986">
        <w:rPr>
          <w:rFonts w:eastAsia="Times New Roman"/>
          <w:lang w:val="fr-FR"/>
        </w:rPr>
        <w:t xml:space="preserve">, N. (2019). </w:t>
      </w:r>
      <w:r w:rsidRPr="00F53986">
        <w:rPr>
          <w:rFonts w:eastAsia="Times New Roman"/>
        </w:rPr>
        <w:t xml:space="preserve">Geographic variation of host preference by the invasive tomato leaf miner </w:t>
      </w:r>
      <w:proofErr w:type="spellStart"/>
      <w:r w:rsidRPr="00F53986">
        <w:rPr>
          <w:rFonts w:eastAsia="Times New Roman"/>
        </w:rPr>
        <w:t>Tuta</w:t>
      </w:r>
      <w:proofErr w:type="spellEnd"/>
      <w:r w:rsidRPr="00F53986">
        <w:rPr>
          <w:rFonts w:eastAsia="Times New Roman"/>
        </w:rPr>
        <w:t xml:space="preserve"> absoluta: implications for host range expansion. Journal of Pest Science, 1-10.</w:t>
      </w:r>
    </w:p>
    <w:p w14:paraId="3BC6037E" w14:textId="3680DAB5" w:rsidR="007134CC" w:rsidRPr="00F53986" w:rsidRDefault="007134CC" w:rsidP="00F53986">
      <w:pPr>
        <w:pStyle w:val="ListParagraph"/>
        <w:numPr>
          <w:ilvl w:val="2"/>
          <w:numId w:val="32"/>
        </w:numPr>
        <w:spacing w:before="100" w:beforeAutospacing="1" w:after="100" w:afterAutospacing="1"/>
        <w:rPr>
          <w:rFonts w:eastAsia="Times New Roman"/>
        </w:rPr>
      </w:pPr>
      <w:r>
        <w:rPr>
          <w:rFonts w:ascii="Helvetica" w:eastAsiaTheme="minorHAnsi" w:hAnsi="Helvetica" w:cs="Helvetica"/>
          <w:sz w:val="20"/>
          <w:szCs w:val="20"/>
        </w:rPr>
        <w:t xml:space="preserve">S. </w:t>
      </w:r>
      <w:proofErr w:type="spellStart"/>
      <w:r>
        <w:rPr>
          <w:rFonts w:ascii="Helvetica" w:eastAsiaTheme="minorHAnsi" w:hAnsi="Helvetica" w:cs="Helvetica"/>
          <w:sz w:val="20"/>
          <w:szCs w:val="20"/>
        </w:rPr>
        <w:t>Venkatramanan</w:t>
      </w:r>
      <w:proofErr w:type="spellEnd"/>
      <w:r>
        <w:rPr>
          <w:rFonts w:ascii="Helvetica" w:eastAsiaTheme="minorHAnsi" w:hAnsi="Helvetica" w:cs="Helvetica"/>
          <w:sz w:val="20"/>
          <w:szCs w:val="20"/>
        </w:rPr>
        <w:t xml:space="preserve">, S. Wu, B. Shi, A. </w:t>
      </w:r>
      <w:proofErr w:type="spellStart"/>
      <w:r>
        <w:rPr>
          <w:rFonts w:ascii="Helvetica" w:eastAsiaTheme="minorHAnsi" w:hAnsi="Helvetica" w:cs="Helvetica"/>
          <w:sz w:val="20"/>
          <w:szCs w:val="20"/>
        </w:rPr>
        <w:t>Marathe</w:t>
      </w:r>
      <w:proofErr w:type="spellEnd"/>
      <w:r>
        <w:rPr>
          <w:rFonts w:ascii="Helvetica" w:eastAsiaTheme="minorHAnsi" w:hAnsi="Helvetica" w:cs="Helvetica"/>
          <w:sz w:val="20"/>
          <w:szCs w:val="20"/>
        </w:rPr>
        <w:t xml:space="preserve">, M. </w:t>
      </w:r>
      <w:proofErr w:type="spellStart"/>
      <w:r>
        <w:rPr>
          <w:rFonts w:ascii="Helvetica" w:eastAsiaTheme="minorHAnsi" w:hAnsi="Helvetica" w:cs="Helvetica"/>
          <w:sz w:val="20"/>
          <w:szCs w:val="20"/>
        </w:rPr>
        <w:t>Marathe</w:t>
      </w:r>
      <w:proofErr w:type="spellEnd"/>
      <w:r>
        <w:rPr>
          <w:rFonts w:ascii="Helvetica" w:eastAsiaTheme="minorHAnsi" w:hAnsi="Helvetica" w:cs="Helvetica"/>
          <w:sz w:val="20"/>
          <w:szCs w:val="20"/>
        </w:rPr>
        <w:t xml:space="preserve">, S. Eubank, L. </w:t>
      </w:r>
      <w:proofErr w:type="spellStart"/>
      <w:r>
        <w:rPr>
          <w:rFonts w:ascii="Helvetica" w:eastAsiaTheme="minorHAnsi" w:hAnsi="Helvetica" w:cs="Helvetica"/>
          <w:sz w:val="20"/>
          <w:szCs w:val="20"/>
        </w:rPr>
        <w:t>Sah</w:t>
      </w:r>
      <w:proofErr w:type="spellEnd"/>
      <w:r>
        <w:rPr>
          <w:rFonts w:ascii="Helvetica" w:eastAsiaTheme="minorHAnsi" w:hAnsi="Helvetica" w:cs="Helvetica"/>
          <w:sz w:val="20"/>
          <w:szCs w:val="20"/>
        </w:rPr>
        <w:t xml:space="preserve">, A. </w:t>
      </w:r>
      <w:proofErr w:type="spellStart"/>
      <w:r>
        <w:rPr>
          <w:rFonts w:ascii="Helvetica" w:eastAsiaTheme="minorHAnsi" w:hAnsi="Helvetica" w:cs="Helvetica"/>
          <w:sz w:val="20"/>
          <w:szCs w:val="20"/>
        </w:rPr>
        <w:t>Giri</w:t>
      </w:r>
      <w:proofErr w:type="spellEnd"/>
      <w:r>
        <w:rPr>
          <w:rFonts w:ascii="Helvetica" w:eastAsiaTheme="minorHAnsi" w:hAnsi="Helvetica" w:cs="Helvetica"/>
          <w:sz w:val="20"/>
          <w:szCs w:val="20"/>
        </w:rPr>
        <w:t xml:space="preserve">, L. </w:t>
      </w:r>
      <w:proofErr w:type="spellStart"/>
      <w:r>
        <w:rPr>
          <w:rFonts w:ascii="Helvetica" w:eastAsiaTheme="minorHAnsi" w:hAnsi="Helvetica" w:cs="Helvetica"/>
          <w:sz w:val="20"/>
          <w:szCs w:val="20"/>
        </w:rPr>
        <w:t>Colavito</w:t>
      </w:r>
      <w:proofErr w:type="spellEnd"/>
      <w:r>
        <w:rPr>
          <w:rFonts w:ascii="Helvetica" w:eastAsiaTheme="minorHAnsi" w:hAnsi="Helvetica" w:cs="Helvetica"/>
          <w:sz w:val="20"/>
          <w:szCs w:val="20"/>
        </w:rPr>
        <w:t xml:space="preserve">, K. Nitin, V. Sridhar, R. </w:t>
      </w:r>
      <w:proofErr w:type="spellStart"/>
      <w:r>
        <w:rPr>
          <w:rFonts w:ascii="Helvetica" w:eastAsiaTheme="minorHAnsi" w:hAnsi="Helvetica" w:cs="Helvetica"/>
          <w:sz w:val="20"/>
          <w:szCs w:val="20"/>
        </w:rPr>
        <w:t>Asokan</w:t>
      </w:r>
      <w:proofErr w:type="spellEnd"/>
      <w:r>
        <w:rPr>
          <w:rFonts w:ascii="Helvetica" w:eastAsiaTheme="minorHAnsi" w:hAnsi="Helvetica" w:cs="Helvetica"/>
          <w:sz w:val="20"/>
          <w:szCs w:val="20"/>
        </w:rPr>
        <w:t xml:space="preserve">, R. </w:t>
      </w:r>
      <w:proofErr w:type="spellStart"/>
      <w:r>
        <w:rPr>
          <w:rFonts w:ascii="Helvetica" w:eastAsiaTheme="minorHAnsi" w:hAnsi="Helvetica" w:cs="Helvetica"/>
          <w:sz w:val="20"/>
          <w:szCs w:val="20"/>
        </w:rPr>
        <w:t>Muniappan</w:t>
      </w:r>
      <w:proofErr w:type="spellEnd"/>
      <w:r>
        <w:rPr>
          <w:rFonts w:ascii="Helvetica" w:eastAsiaTheme="minorHAnsi" w:hAnsi="Helvetica" w:cs="Helvetica"/>
          <w:sz w:val="20"/>
          <w:szCs w:val="20"/>
        </w:rPr>
        <w:t xml:space="preserve">, G. Norton, and A. </w:t>
      </w:r>
      <w:proofErr w:type="spellStart"/>
      <w:r>
        <w:rPr>
          <w:rFonts w:ascii="Helvetica" w:eastAsiaTheme="minorHAnsi" w:hAnsi="Helvetica" w:cs="Helvetica"/>
          <w:sz w:val="20"/>
          <w:szCs w:val="20"/>
        </w:rPr>
        <w:t>Adiga</w:t>
      </w:r>
      <w:proofErr w:type="spellEnd"/>
      <w:r>
        <w:rPr>
          <w:rFonts w:ascii="Helvetica" w:eastAsiaTheme="minorHAnsi" w:hAnsi="Helvetica" w:cs="Helvetica"/>
          <w:sz w:val="20"/>
          <w:szCs w:val="20"/>
        </w:rPr>
        <w:t xml:space="preserve">, “Modeling commodity flow in the context of invasive species spread: Study of </w:t>
      </w:r>
      <w:proofErr w:type="spellStart"/>
      <w:r>
        <w:rPr>
          <w:rFonts w:ascii="Helvetica" w:eastAsiaTheme="minorHAnsi" w:hAnsi="Helvetica" w:cs="Helvetica"/>
          <w:sz w:val="20"/>
          <w:szCs w:val="20"/>
        </w:rPr>
        <w:t>Tuta</w:t>
      </w:r>
      <w:proofErr w:type="spellEnd"/>
      <w:r>
        <w:rPr>
          <w:rFonts w:ascii="Helvetica" w:eastAsiaTheme="minorHAnsi" w:hAnsi="Helvetica" w:cs="Helvetica"/>
          <w:sz w:val="20"/>
          <w:szCs w:val="20"/>
        </w:rPr>
        <w:t xml:space="preserve"> absoluta in Nepal,” Crop Protection, 2019</w:t>
      </w:r>
    </w:p>
    <w:p w14:paraId="0869B025" w14:textId="77777777" w:rsidR="00AF62F4" w:rsidRPr="000934F0" w:rsidRDefault="00AF62F4" w:rsidP="00AF62F4">
      <w:pPr>
        <w:pStyle w:val="ListParagraph"/>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1800"/>
        <w:jc w:val="both"/>
        <w:rPr>
          <w:rFonts w:eastAsia="Times New Roman" w:cs="Arial"/>
        </w:rPr>
      </w:pPr>
    </w:p>
    <w:p w14:paraId="0542A838" w14:textId="77777777" w:rsidR="00307E65" w:rsidRPr="001D5539" w:rsidRDefault="00307E65" w:rsidP="00307E65">
      <w:pPr>
        <w:numPr>
          <w:ilvl w:val="0"/>
          <w:numId w:val="1"/>
        </w:numPr>
        <w:ind w:hanging="360"/>
        <w:contextualSpacing/>
      </w:pPr>
      <w:r w:rsidRPr="001D5539">
        <w:t>Human and Institutional Capacity Developmen</w:t>
      </w:r>
      <w:r w:rsidRPr="001D5539">
        <w:rPr>
          <w:highlight w:val="white"/>
        </w:rPr>
        <w:t>t</w:t>
      </w:r>
      <w:r w:rsidR="00FA7111" w:rsidRPr="001D5539">
        <w:rPr>
          <w:b/>
          <w:color w:val="FF0000"/>
          <w:vertAlign w:val="superscript"/>
        </w:rPr>
        <w:t>5</w:t>
      </w:r>
    </w:p>
    <w:p w14:paraId="693C27B0" w14:textId="77777777" w:rsidR="00307E65" w:rsidRPr="001D5539" w:rsidRDefault="00307E65" w:rsidP="00307E65">
      <w:pPr>
        <w:numPr>
          <w:ilvl w:val="1"/>
          <w:numId w:val="1"/>
        </w:numPr>
        <w:ind w:hanging="360"/>
        <w:contextualSpacing/>
      </w:pPr>
      <w:r w:rsidRPr="001D5539">
        <w:t>Short-term training</w:t>
      </w:r>
    </w:p>
    <w:p w14:paraId="43CB6D0A" w14:textId="77777777" w:rsidR="00307E65" w:rsidRPr="001D5539" w:rsidRDefault="00307E65" w:rsidP="00307E65">
      <w:pPr>
        <w:numPr>
          <w:ilvl w:val="2"/>
          <w:numId w:val="1"/>
        </w:numPr>
        <w:ind w:hanging="360"/>
        <w:contextualSpacing/>
        <w:rPr>
          <w:highlight w:val="white"/>
        </w:rPr>
      </w:pPr>
      <w:r w:rsidRPr="001D5539">
        <w:rPr>
          <w:highlight w:val="white"/>
        </w:rPr>
        <w:t>Use the following table to report all short-term training.</w:t>
      </w:r>
    </w:p>
    <w:p w14:paraId="6E22E1AF" w14:textId="77777777" w:rsidR="00307E65" w:rsidRPr="001D5539" w:rsidRDefault="00307E65" w:rsidP="00307E65">
      <w:pPr>
        <w:rPr>
          <w:highlight w:val="yellow"/>
        </w:rPr>
      </w:pPr>
    </w:p>
    <w:tbl>
      <w:tblPr>
        <w:tblW w:w="5487" w:type="pc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91"/>
        <w:gridCol w:w="1259"/>
        <w:gridCol w:w="3387"/>
        <w:gridCol w:w="2582"/>
        <w:gridCol w:w="416"/>
        <w:gridCol w:w="316"/>
        <w:gridCol w:w="1110"/>
      </w:tblGrid>
      <w:tr w:rsidR="00E8516A" w:rsidRPr="001D5539" w14:paraId="1A7D0943" w14:textId="77777777" w:rsidTr="001D5539">
        <w:tc>
          <w:tcPr>
            <w:tcW w:w="641" w:type="pct"/>
          </w:tcPr>
          <w:p w14:paraId="4B38FA99" w14:textId="77777777" w:rsidR="00E8516A" w:rsidRPr="001D5539" w:rsidRDefault="00E8516A" w:rsidP="00CA5B2D">
            <w:pPr>
              <w:rPr>
                <w:b/>
                <w:sz w:val="20"/>
                <w:highlight w:val="white"/>
              </w:rPr>
            </w:pPr>
            <w:r w:rsidRPr="001D5539">
              <w:rPr>
                <w:b/>
                <w:sz w:val="20"/>
                <w:highlight w:val="white"/>
              </w:rPr>
              <w:t>Country of Training</w:t>
            </w:r>
          </w:p>
        </w:tc>
        <w:tc>
          <w:tcPr>
            <w:tcW w:w="674" w:type="pct"/>
          </w:tcPr>
          <w:p w14:paraId="63F29B84" w14:textId="77777777" w:rsidR="00E8516A" w:rsidRPr="001D5539" w:rsidRDefault="00E8516A" w:rsidP="00CA5B2D">
            <w:pPr>
              <w:rPr>
                <w:b/>
                <w:sz w:val="20"/>
                <w:highlight w:val="white"/>
              </w:rPr>
            </w:pPr>
            <w:r w:rsidRPr="001D5539">
              <w:rPr>
                <w:b/>
                <w:sz w:val="20"/>
                <w:highlight w:val="white"/>
              </w:rPr>
              <w:t>Date of Training Activity</w:t>
            </w:r>
          </w:p>
        </w:tc>
        <w:tc>
          <w:tcPr>
            <w:tcW w:w="1711" w:type="pct"/>
          </w:tcPr>
          <w:p w14:paraId="6D451248" w14:textId="77777777" w:rsidR="00E8516A" w:rsidRPr="001D5539" w:rsidRDefault="00E8516A" w:rsidP="00CA5B2D">
            <w:pPr>
              <w:rPr>
                <w:b/>
                <w:sz w:val="20"/>
                <w:highlight w:val="white"/>
              </w:rPr>
            </w:pPr>
            <w:r w:rsidRPr="001D5539">
              <w:rPr>
                <w:b/>
                <w:sz w:val="20"/>
                <w:highlight w:val="white"/>
              </w:rPr>
              <w:t>Brief Purpose of Training</w:t>
            </w:r>
          </w:p>
        </w:tc>
        <w:tc>
          <w:tcPr>
            <w:tcW w:w="963" w:type="pct"/>
          </w:tcPr>
          <w:p w14:paraId="0DDB539D" w14:textId="77777777" w:rsidR="00E8516A" w:rsidRPr="001D5539" w:rsidRDefault="00E8516A" w:rsidP="00B85EDB">
            <w:pPr>
              <w:rPr>
                <w:b/>
                <w:sz w:val="20"/>
                <w:highlight w:val="white"/>
                <w:vertAlign w:val="superscript"/>
              </w:rPr>
            </w:pPr>
            <w:r w:rsidRPr="001D5539">
              <w:rPr>
                <w:b/>
                <w:sz w:val="20"/>
                <w:highlight w:val="white"/>
              </w:rPr>
              <w:t xml:space="preserve">Who was Trained </w:t>
            </w:r>
            <w:r w:rsidR="00FA7111" w:rsidRPr="001D5539">
              <w:rPr>
                <w:b/>
                <w:color w:val="FF0000"/>
                <w:sz w:val="20"/>
                <w:highlight w:val="white"/>
                <w:vertAlign w:val="superscript"/>
              </w:rPr>
              <w:t>6</w:t>
            </w:r>
          </w:p>
        </w:tc>
        <w:tc>
          <w:tcPr>
            <w:tcW w:w="1011" w:type="pct"/>
            <w:gridSpan w:val="3"/>
          </w:tcPr>
          <w:p w14:paraId="32236077" w14:textId="77777777" w:rsidR="00E8516A" w:rsidRPr="001D5539" w:rsidRDefault="00E8516A" w:rsidP="00CA5B2D">
            <w:pPr>
              <w:rPr>
                <w:b/>
                <w:sz w:val="20"/>
                <w:highlight w:val="white"/>
                <w:vertAlign w:val="superscript"/>
              </w:rPr>
            </w:pPr>
            <w:r w:rsidRPr="001D5539">
              <w:rPr>
                <w:b/>
                <w:sz w:val="20"/>
                <w:highlight w:val="white"/>
              </w:rPr>
              <w:t xml:space="preserve">Number Trained </w:t>
            </w:r>
            <w:r w:rsidR="00FA7111" w:rsidRPr="001D5539">
              <w:rPr>
                <w:b/>
                <w:color w:val="FF0000"/>
                <w:sz w:val="20"/>
                <w:highlight w:val="white"/>
                <w:vertAlign w:val="superscript"/>
              </w:rPr>
              <w:t>7</w:t>
            </w:r>
          </w:p>
          <w:p w14:paraId="12387213" w14:textId="77777777" w:rsidR="00E8516A" w:rsidRPr="001D5539" w:rsidRDefault="00E8516A" w:rsidP="00CA5B2D">
            <w:pPr>
              <w:rPr>
                <w:b/>
                <w:sz w:val="20"/>
                <w:highlight w:val="white"/>
              </w:rPr>
            </w:pPr>
            <w:r w:rsidRPr="001D5539">
              <w:rPr>
                <w:b/>
                <w:sz w:val="20"/>
                <w:highlight w:val="white"/>
              </w:rPr>
              <w:t xml:space="preserve"> M         F         Total</w:t>
            </w:r>
          </w:p>
        </w:tc>
      </w:tr>
      <w:tr w:rsidR="007B69C0" w:rsidRPr="001D5539" w14:paraId="141B2480" w14:textId="77777777" w:rsidTr="001D5539">
        <w:tc>
          <w:tcPr>
            <w:tcW w:w="641" w:type="pct"/>
          </w:tcPr>
          <w:p w14:paraId="05E4582E" w14:textId="20A275A6" w:rsidR="007B69C0" w:rsidRDefault="00C267E4" w:rsidP="007B69C0">
            <w:pPr>
              <w:rPr>
                <w:sz w:val="20"/>
              </w:rPr>
            </w:pPr>
            <w:r>
              <w:rPr>
                <w:sz w:val="20"/>
              </w:rPr>
              <w:t>UK</w:t>
            </w:r>
          </w:p>
        </w:tc>
        <w:tc>
          <w:tcPr>
            <w:tcW w:w="674" w:type="pct"/>
          </w:tcPr>
          <w:p w14:paraId="334AF594" w14:textId="1373D73B" w:rsidR="007B69C0" w:rsidRDefault="00DA1CCD" w:rsidP="007B69C0">
            <w:pPr>
              <w:rPr>
                <w:sz w:val="20"/>
              </w:rPr>
            </w:pPr>
            <w:r>
              <w:rPr>
                <w:sz w:val="20"/>
              </w:rPr>
              <w:t>Cambridge,</w:t>
            </w:r>
          </w:p>
          <w:p w14:paraId="241793C9" w14:textId="299A1A19" w:rsidR="007B69C0" w:rsidRPr="007B69C0" w:rsidRDefault="00DA1CCD" w:rsidP="007B69C0">
            <w:pPr>
              <w:rPr>
                <w:sz w:val="20"/>
              </w:rPr>
            </w:pPr>
            <w:r>
              <w:rPr>
                <w:sz w:val="20"/>
              </w:rPr>
              <w:t>13 Dec</w:t>
            </w:r>
          </w:p>
        </w:tc>
        <w:tc>
          <w:tcPr>
            <w:tcW w:w="1711" w:type="pct"/>
          </w:tcPr>
          <w:p w14:paraId="378D4CE7" w14:textId="4659FF41" w:rsidR="007B69C0" w:rsidRDefault="007B69C0" w:rsidP="007B69C0">
            <w:pPr>
              <w:rPr>
                <w:sz w:val="20"/>
              </w:rPr>
            </w:pPr>
            <w:r>
              <w:rPr>
                <w:sz w:val="20"/>
              </w:rPr>
              <w:t xml:space="preserve">A talk </w:t>
            </w:r>
            <w:r w:rsidR="00DA1CCD">
              <w:rPr>
                <w:sz w:val="20"/>
              </w:rPr>
              <w:t>“</w:t>
            </w:r>
            <w:r w:rsidR="00DA1CCD">
              <w:rPr>
                <w:rFonts w:ascii="Helvetica" w:eastAsiaTheme="minorHAnsi" w:hAnsi="Helvetica" w:cs="Helvetica"/>
                <w:sz w:val="20"/>
                <w:szCs w:val="20"/>
              </w:rPr>
              <w:t>Using network reliability to understand international food trade dynamic” by Stephen Eubank in “International Workshop on Complex Networks and their Applications”</w:t>
            </w:r>
          </w:p>
        </w:tc>
        <w:tc>
          <w:tcPr>
            <w:tcW w:w="963" w:type="pct"/>
          </w:tcPr>
          <w:p w14:paraId="42CC0D50" w14:textId="1551B966" w:rsidR="007B69C0" w:rsidRPr="001D5539" w:rsidRDefault="00C267E4" w:rsidP="007B69C0">
            <w:pPr>
              <w:rPr>
                <w:sz w:val="20"/>
              </w:rPr>
            </w:pPr>
            <w:r>
              <w:rPr>
                <w:sz w:val="20"/>
              </w:rPr>
              <w:t>researchers</w:t>
            </w:r>
          </w:p>
        </w:tc>
        <w:tc>
          <w:tcPr>
            <w:tcW w:w="196" w:type="pct"/>
          </w:tcPr>
          <w:p w14:paraId="29279646" w14:textId="77777777" w:rsidR="007B69C0" w:rsidRPr="001D5539" w:rsidRDefault="007B69C0" w:rsidP="007B69C0">
            <w:pPr>
              <w:rPr>
                <w:sz w:val="20"/>
              </w:rPr>
            </w:pPr>
          </w:p>
        </w:tc>
        <w:tc>
          <w:tcPr>
            <w:tcW w:w="196" w:type="pct"/>
          </w:tcPr>
          <w:p w14:paraId="6EBCB798" w14:textId="77777777" w:rsidR="007B69C0" w:rsidRPr="001D5539" w:rsidRDefault="007B69C0" w:rsidP="007B69C0">
            <w:pPr>
              <w:rPr>
                <w:sz w:val="20"/>
              </w:rPr>
            </w:pPr>
          </w:p>
        </w:tc>
        <w:tc>
          <w:tcPr>
            <w:tcW w:w="619" w:type="pct"/>
          </w:tcPr>
          <w:p w14:paraId="58DC3CF3" w14:textId="77777777" w:rsidR="007B69C0" w:rsidRPr="001D5539" w:rsidRDefault="007B69C0" w:rsidP="007B69C0">
            <w:pPr>
              <w:rPr>
                <w:sz w:val="20"/>
              </w:rPr>
            </w:pPr>
          </w:p>
        </w:tc>
      </w:tr>
      <w:tr w:rsidR="007B69C0" w:rsidRPr="001D5539" w14:paraId="3484B3F0" w14:textId="77777777" w:rsidTr="001D5539">
        <w:tc>
          <w:tcPr>
            <w:tcW w:w="641" w:type="pct"/>
          </w:tcPr>
          <w:p w14:paraId="13B481D8" w14:textId="54DCF6CF" w:rsidR="007B69C0" w:rsidRPr="001D5539" w:rsidRDefault="000A7B87" w:rsidP="007B69C0">
            <w:pPr>
              <w:rPr>
                <w:sz w:val="20"/>
              </w:rPr>
            </w:pPr>
            <w:r>
              <w:rPr>
                <w:sz w:val="20"/>
              </w:rPr>
              <w:t>Senegal</w:t>
            </w:r>
          </w:p>
        </w:tc>
        <w:tc>
          <w:tcPr>
            <w:tcW w:w="674" w:type="pct"/>
          </w:tcPr>
          <w:p w14:paraId="0EE6092C" w14:textId="5112759F" w:rsidR="007B69C0" w:rsidRPr="001D5539" w:rsidRDefault="00DA1CCD" w:rsidP="007B69C0">
            <w:pPr>
              <w:rPr>
                <w:sz w:val="20"/>
              </w:rPr>
            </w:pPr>
            <w:r>
              <w:rPr>
                <w:sz w:val="20"/>
              </w:rPr>
              <w:t>Feb</w:t>
            </w:r>
            <w:r w:rsidR="00C267E4">
              <w:rPr>
                <w:sz w:val="20"/>
              </w:rPr>
              <w:t xml:space="preserve"> 21</w:t>
            </w:r>
          </w:p>
        </w:tc>
        <w:tc>
          <w:tcPr>
            <w:tcW w:w="1711" w:type="pct"/>
          </w:tcPr>
          <w:p w14:paraId="5349FAE1" w14:textId="77777777" w:rsidR="00C267E4" w:rsidRDefault="00C267E4" w:rsidP="00C267E4">
            <w:r>
              <w:rPr>
                <w:rFonts w:ascii="Segoe UI" w:hAnsi="Segoe UI" w:cs="Segoe UI"/>
                <w:color w:val="212121"/>
                <w:sz w:val="23"/>
                <w:szCs w:val="23"/>
                <w:shd w:val="clear" w:color="auto" w:fill="FFFFFF"/>
              </w:rPr>
              <w:t xml:space="preserve">field demonstration of combined use of net houses </w:t>
            </w:r>
            <w:r>
              <w:rPr>
                <w:rFonts w:ascii="Segoe UI" w:hAnsi="Segoe UI" w:cs="Segoe UI"/>
                <w:color w:val="212121"/>
                <w:sz w:val="23"/>
                <w:szCs w:val="23"/>
                <w:shd w:val="clear" w:color="auto" w:fill="FFFFFF"/>
              </w:rPr>
              <w:lastRenderedPageBreak/>
              <w:t xml:space="preserve">and pest predators for </w:t>
            </w:r>
            <w:proofErr w:type="spellStart"/>
            <w:r>
              <w:rPr>
                <w:rFonts w:ascii="Segoe UI" w:hAnsi="Segoe UI" w:cs="Segoe UI"/>
                <w:color w:val="212121"/>
                <w:sz w:val="23"/>
                <w:szCs w:val="23"/>
                <w:shd w:val="clear" w:color="auto" w:fill="FFFFFF"/>
              </w:rPr>
              <w:t>Tuta</w:t>
            </w:r>
            <w:proofErr w:type="spellEnd"/>
            <w:r>
              <w:rPr>
                <w:rFonts w:ascii="Segoe UI" w:hAnsi="Segoe UI" w:cs="Segoe UI"/>
                <w:color w:val="212121"/>
                <w:sz w:val="23"/>
                <w:szCs w:val="23"/>
                <w:shd w:val="clear" w:color="auto" w:fill="FFFFFF"/>
              </w:rPr>
              <w:t xml:space="preserve"> absoluta management</w:t>
            </w:r>
          </w:p>
          <w:p w14:paraId="32EF2B12" w14:textId="19486F5D" w:rsidR="00DA1CCD" w:rsidRDefault="00DA1CCD" w:rsidP="00DA1CCD">
            <w:pPr>
              <w:pStyle w:val="NormalWeb"/>
              <w:spacing w:before="0" w:after="0"/>
              <w:rPr>
                <w:rFonts w:ascii="Segoe UI" w:hAnsi="Segoe UI" w:cs="Segoe UI"/>
                <w:color w:val="212121"/>
                <w:sz w:val="23"/>
                <w:szCs w:val="23"/>
              </w:rPr>
            </w:pPr>
          </w:p>
          <w:p w14:paraId="1C542550" w14:textId="77777777" w:rsidR="00DA1CCD" w:rsidRDefault="00DA1CCD" w:rsidP="00DA1CCD"/>
          <w:p w14:paraId="29FA9E53" w14:textId="77777777" w:rsidR="007B69C0" w:rsidRPr="001D5539" w:rsidRDefault="007B69C0" w:rsidP="007B69C0">
            <w:pPr>
              <w:rPr>
                <w:sz w:val="20"/>
              </w:rPr>
            </w:pPr>
          </w:p>
        </w:tc>
        <w:tc>
          <w:tcPr>
            <w:tcW w:w="963" w:type="pct"/>
          </w:tcPr>
          <w:p w14:paraId="017E40AD" w14:textId="474814E2" w:rsidR="00DA1CCD" w:rsidRDefault="00DA1CCD" w:rsidP="00DA1CCD">
            <w:pPr>
              <w:pStyle w:val="NormalWeb"/>
              <w:spacing w:before="0" w:after="0"/>
              <w:rPr>
                <w:rFonts w:ascii="Segoe UI" w:hAnsi="Segoe UI" w:cs="Segoe UI"/>
                <w:color w:val="212121"/>
                <w:sz w:val="23"/>
                <w:szCs w:val="23"/>
              </w:rPr>
            </w:pPr>
            <w:r>
              <w:rPr>
                <w:rFonts w:ascii="Segoe UI" w:hAnsi="Segoe UI" w:cs="Segoe UI"/>
                <w:color w:val="212121"/>
                <w:sz w:val="23"/>
                <w:szCs w:val="23"/>
                <w:bdr w:val="none" w:sz="0" w:space="0" w:color="auto" w:frame="1"/>
              </w:rPr>
              <w:lastRenderedPageBreak/>
              <w:t>farmers and partners from ISRA (</w:t>
            </w:r>
            <w:r>
              <w:rPr>
                <w:rFonts w:ascii="Segoe UI" w:hAnsi="Segoe UI" w:cs="Segoe UI"/>
                <w:color w:val="1F3864"/>
                <w:sz w:val="23"/>
                <w:szCs w:val="23"/>
                <w:bdr w:val="none" w:sz="0" w:space="0" w:color="auto" w:frame="1"/>
              </w:rPr>
              <w:t xml:space="preserve">Senegalese </w:t>
            </w:r>
            <w:r>
              <w:rPr>
                <w:rFonts w:ascii="Segoe UI" w:hAnsi="Segoe UI" w:cs="Segoe UI"/>
                <w:color w:val="1F3864"/>
                <w:sz w:val="23"/>
                <w:szCs w:val="23"/>
                <w:bdr w:val="none" w:sz="0" w:space="0" w:color="auto" w:frame="1"/>
              </w:rPr>
              <w:lastRenderedPageBreak/>
              <w:t>Agricultural Research Institute</w:t>
            </w:r>
            <w:r>
              <w:rPr>
                <w:rFonts w:ascii="Segoe UI" w:hAnsi="Segoe UI" w:cs="Segoe UI"/>
                <w:color w:val="002060"/>
                <w:sz w:val="23"/>
                <w:szCs w:val="23"/>
                <w:bdr w:val="none" w:sz="0" w:space="0" w:color="auto" w:frame="1"/>
              </w:rPr>
              <w:t>)agroecological crop protection.</w:t>
            </w:r>
          </w:p>
          <w:p w14:paraId="0E98989E" w14:textId="77777777" w:rsidR="007B69C0" w:rsidRPr="001D5539" w:rsidRDefault="007B69C0" w:rsidP="007B69C0">
            <w:pPr>
              <w:rPr>
                <w:sz w:val="20"/>
              </w:rPr>
            </w:pPr>
          </w:p>
        </w:tc>
        <w:tc>
          <w:tcPr>
            <w:tcW w:w="196" w:type="pct"/>
          </w:tcPr>
          <w:p w14:paraId="0F239D4C" w14:textId="7C261A10" w:rsidR="007B69C0" w:rsidRPr="001D5539" w:rsidRDefault="00C267E4" w:rsidP="007B69C0">
            <w:pPr>
              <w:rPr>
                <w:sz w:val="20"/>
              </w:rPr>
            </w:pPr>
            <w:r>
              <w:rPr>
                <w:sz w:val="20"/>
              </w:rPr>
              <w:lastRenderedPageBreak/>
              <w:t>20</w:t>
            </w:r>
          </w:p>
        </w:tc>
        <w:tc>
          <w:tcPr>
            <w:tcW w:w="196" w:type="pct"/>
          </w:tcPr>
          <w:p w14:paraId="6456336A" w14:textId="13882BF0" w:rsidR="007B69C0" w:rsidRPr="001D5539" w:rsidRDefault="00C267E4" w:rsidP="007B69C0">
            <w:pPr>
              <w:rPr>
                <w:sz w:val="20"/>
              </w:rPr>
            </w:pPr>
            <w:r>
              <w:rPr>
                <w:sz w:val="20"/>
              </w:rPr>
              <w:t>5</w:t>
            </w:r>
          </w:p>
        </w:tc>
        <w:tc>
          <w:tcPr>
            <w:tcW w:w="619" w:type="pct"/>
          </w:tcPr>
          <w:p w14:paraId="59FF5C4C" w14:textId="0FEDB301" w:rsidR="007B69C0" w:rsidRPr="001D5539" w:rsidRDefault="00C267E4" w:rsidP="007B69C0">
            <w:pPr>
              <w:rPr>
                <w:sz w:val="20"/>
              </w:rPr>
            </w:pPr>
            <w:r>
              <w:rPr>
                <w:sz w:val="20"/>
              </w:rPr>
              <w:t>25</w:t>
            </w:r>
          </w:p>
        </w:tc>
      </w:tr>
      <w:tr w:rsidR="000A7B87" w:rsidRPr="001D5539" w14:paraId="02872F73" w14:textId="77777777" w:rsidTr="001D5539">
        <w:tc>
          <w:tcPr>
            <w:tcW w:w="641" w:type="pct"/>
          </w:tcPr>
          <w:p w14:paraId="65A59188" w14:textId="164B556B" w:rsidR="000A7B87" w:rsidRDefault="000A7B87" w:rsidP="007B69C0">
            <w:pPr>
              <w:rPr>
                <w:sz w:val="20"/>
              </w:rPr>
            </w:pPr>
            <w:r>
              <w:rPr>
                <w:sz w:val="20"/>
              </w:rPr>
              <w:t>France</w:t>
            </w:r>
          </w:p>
        </w:tc>
        <w:tc>
          <w:tcPr>
            <w:tcW w:w="674" w:type="pct"/>
          </w:tcPr>
          <w:p w14:paraId="1BCD0086" w14:textId="55D78E95" w:rsidR="000A7B87" w:rsidRDefault="000A7B87" w:rsidP="007B69C0">
            <w:pPr>
              <w:rPr>
                <w:sz w:val="20"/>
              </w:rPr>
            </w:pPr>
            <w:r>
              <w:rPr>
                <w:sz w:val="20"/>
              </w:rPr>
              <w:t>Nov.</w:t>
            </w:r>
            <w:r w:rsidR="00D86386">
              <w:rPr>
                <w:sz w:val="20"/>
              </w:rPr>
              <w:t xml:space="preserve"> 15</w:t>
            </w:r>
            <w:bookmarkStart w:id="8" w:name="_GoBack"/>
            <w:bookmarkEnd w:id="8"/>
          </w:p>
        </w:tc>
        <w:tc>
          <w:tcPr>
            <w:tcW w:w="1711" w:type="pct"/>
          </w:tcPr>
          <w:p w14:paraId="2299E0A9" w14:textId="7E9B8BCC" w:rsidR="000A7B87" w:rsidRDefault="000A7B87" w:rsidP="00DA1CCD">
            <w:pPr>
              <w:rPr>
                <w:rFonts w:ascii="Segoe UI" w:hAnsi="Segoe UI" w:cs="Segoe UI"/>
                <w:color w:val="212121"/>
                <w:sz w:val="23"/>
                <w:szCs w:val="23"/>
                <w:bdr w:val="none" w:sz="0" w:space="0" w:color="auto" w:frame="1"/>
              </w:rPr>
            </w:pPr>
            <w:r>
              <w:rPr>
                <w:rFonts w:ascii="Segoe UI" w:hAnsi="Segoe UI" w:cs="Segoe UI"/>
                <w:color w:val="212121"/>
                <w:sz w:val="23"/>
                <w:szCs w:val="23"/>
                <w:bdr w:val="none" w:sz="0" w:space="0" w:color="auto" w:frame="1"/>
              </w:rPr>
              <w:t xml:space="preserve">Talk by Mateus Campos “Thermal requirement and diapause induction on </w:t>
            </w:r>
            <w:r w:rsidRPr="000A7B87">
              <w:rPr>
                <w:rFonts w:ascii="Segoe UI" w:hAnsi="Segoe UI" w:cs="Segoe UI"/>
                <w:i/>
                <w:color w:val="212121"/>
                <w:sz w:val="23"/>
                <w:szCs w:val="23"/>
                <w:bdr w:val="none" w:sz="0" w:space="0" w:color="auto" w:frame="1"/>
              </w:rPr>
              <w:t>T. absoluta</w:t>
            </w:r>
            <w:r>
              <w:rPr>
                <w:rFonts w:ascii="Segoe UI" w:hAnsi="Segoe UI" w:cs="Segoe UI"/>
                <w:color w:val="212121"/>
                <w:sz w:val="23"/>
                <w:szCs w:val="23"/>
                <w:bdr w:val="none" w:sz="0" w:space="0" w:color="auto" w:frame="1"/>
              </w:rPr>
              <w:t>.”</w:t>
            </w:r>
          </w:p>
        </w:tc>
        <w:tc>
          <w:tcPr>
            <w:tcW w:w="963" w:type="pct"/>
          </w:tcPr>
          <w:p w14:paraId="044C6DEB" w14:textId="5C44B7AC" w:rsidR="000A7B87" w:rsidRDefault="000A7B87" w:rsidP="00DA1CCD">
            <w:pPr>
              <w:pStyle w:val="NormalWeb"/>
              <w:spacing w:before="0" w:after="0"/>
              <w:rPr>
                <w:rFonts w:ascii="Segoe UI" w:hAnsi="Segoe UI" w:cs="Segoe UI"/>
                <w:color w:val="212121"/>
                <w:sz w:val="23"/>
                <w:szCs w:val="23"/>
                <w:bdr w:val="none" w:sz="0" w:space="0" w:color="auto" w:frame="1"/>
              </w:rPr>
            </w:pPr>
            <w:r>
              <w:rPr>
                <w:rFonts w:ascii="Segoe UI" w:hAnsi="Segoe UI" w:cs="Segoe UI"/>
                <w:color w:val="212121"/>
                <w:sz w:val="23"/>
                <w:szCs w:val="23"/>
                <w:bdr w:val="none" w:sz="0" w:space="0" w:color="auto" w:frame="1"/>
              </w:rPr>
              <w:t>PhD and Masters students</w:t>
            </w:r>
          </w:p>
        </w:tc>
        <w:tc>
          <w:tcPr>
            <w:tcW w:w="196" w:type="pct"/>
          </w:tcPr>
          <w:p w14:paraId="03217E88" w14:textId="23873D06" w:rsidR="000A7B87" w:rsidRPr="001D5539" w:rsidRDefault="000A7B87" w:rsidP="007B69C0">
            <w:pPr>
              <w:rPr>
                <w:sz w:val="20"/>
              </w:rPr>
            </w:pPr>
            <w:r>
              <w:rPr>
                <w:sz w:val="20"/>
              </w:rPr>
              <w:t>3</w:t>
            </w:r>
          </w:p>
        </w:tc>
        <w:tc>
          <w:tcPr>
            <w:tcW w:w="196" w:type="pct"/>
          </w:tcPr>
          <w:p w14:paraId="36FFD6B0" w14:textId="163CCE0C" w:rsidR="000A7B87" w:rsidRPr="001D5539" w:rsidRDefault="000A7B87" w:rsidP="007B69C0">
            <w:pPr>
              <w:rPr>
                <w:sz w:val="20"/>
              </w:rPr>
            </w:pPr>
            <w:r>
              <w:rPr>
                <w:sz w:val="20"/>
              </w:rPr>
              <w:t>5</w:t>
            </w:r>
          </w:p>
        </w:tc>
        <w:tc>
          <w:tcPr>
            <w:tcW w:w="619" w:type="pct"/>
          </w:tcPr>
          <w:p w14:paraId="0FDBE905" w14:textId="35B9650C" w:rsidR="000A7B87" w:rsidRPr="001D5539" w:rsidRDefault="000A7B87" w:rsidP="007B69C0">
            <w:pPr>
              <w:rPr>
                <w:sz w:val="20"/>
              </w:rPr>
            </w:pPr>
            <w:r>
              <w:rPr>
                <w:sz w:val="20"/>
              </w:rPr>
              <w:t>8</w:t>
            </w:r>
          </w:p>
        </w:tc>
      </w:tr>
    </w:tbl>
    <w:p w14:paraId="61F7E058" w14:textId="77777777" w:rsidR="00307E65" w:rsidRPr="001D5539" w:rsidRDefault="00307E65" w:rsidP="00307E65"/>
    <w:p w14:paraId="7D6667DB" w14:textId="77777777" w:rsidR="00307E65" w:rsidRPr="001D5539" w:rsidRDefault="00307E65" w:rsidP="00307E65">
      <w:pPr>
        <w:numPr>
          <w:ilvl w:val="1"/>
          <w:numId w:val="1"/>
        </w:numPr>
        <w:ind w:hanging="360"/>
        <w:contextualSpacing/>
      </w:pPr>
      <w:r w:rsidRPr="001D5539">
        <w:t>Long-term training</w:t>
      </w:r>
    </w:p>
    <w:p w14:paraId="5CAB3F3B" w14:textId="77777777" w:rsidR="00307E65" w:rsidRPr="001D5539" w:rsidRDefault="00307E65" w:rsidP="00307E65">
      <w:pPr>
        <w:numPr>
          <w:ilvl w:val="2"/>
          <w:numId w:val="1"/>
        </w:numPr>
        <w:ind w:hanging="360"/>
        <w:contextualSpacing/>
      </w:pPr>
      <w:r w:rsidRPr="001D5539">
        <w:t>Use the following table to report all U.S. citizens/permanent residents and third country nationals currently receiving Innovation Lab funds (regardless of percentage). Include post-docs and individuals being trained outside of the U.S.</w:t>
      </w:r>
      <w:r w:rsidRPr="001D5539">
        <w:rPr>
          <w:highlight w:val="yellow"/>
        </w:rPr>
        <w:t xml:space="preserve"> </w:t>
      </w:r>
    </w:p>
    <w:tbl>
      <w:tblPr>
        <w:tblW w:w="10254" w:type="dxa"/>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1"/>
        <w:gridCol w:w="1068"/>
        <w:gridCol w:w="1157"/>
        <w:gridCol w:w="1068"/>
        <w:gridCol w:w="1246"/>
        <w:gridCol w:w="1655"/>
        <w:gridCol w:w="1276"/>
        <w:gridCol w:w="1183"/>
      </w:tblGrid>
      <w:tr w:rsidR="00054638" w:rsidRPr="001D5539" w14:paraId="530778AF" w14:textId="77777777" w:rsidTr="00477C57">
        <w:trPr>
          <w:trHeight w:val="880"/>
        </w:trPr>
        <w:tc>
          <w:tcPr>
            <w:tcW w:w="1601" w:type="dxa"/>
            <w:tcBorders>
              <w:top w:val="single" w:sz="4" w:space="0" w:color="000000"/>
              <w:left w:val="single" w:sz="4" w:space="0" w:color="000000"/>
              <w:bottom w:val="single" w:sz="4" w:space="0" w:color="000000"/>
              <w:right w:val="single" w:sz="4" w:space="0" w:color="000000"/>
            </w:tcBorders>
          </w:tcPr>
          <w:p w14:paraId="30A5B23F" w14:textId="77777777" w:rsidR="00054638" w:rsidRPr="001D5539" w:rsidRDefault="00054638" w:rsidP="00CE5B4D">
            <w:pPr>
              <w:rPr>
                <w:b/>
                <w:sz w:val="20"/>
              </w:rPr>
            </w:pPr>
            <w:r w:rsidRPr="001D5539">
              <w:rPr>
                <w:b/>
                <w:sz w:val="20"/>
              </w:rPr>
              <w:t xml:space="preserve">Name </w:t>
            </w:r>
          </w:p>
          <w:p w14:paraId="5FB3DF5F" w14:textId="77777777" w:rsidR="00054638" w:rsidRPr="001D5539" w:rsidRDefault="00054638" w:rsidP="00CE5B4D">
            <w:pPr>
              <w:rPr>
                <w:b/>
                <w:sz w:val="20"/>
              </w:rPr>
            </w:pPr>
            <w:r w:rsidRPr="001D5539">
              <w:rPr>
                <w:b/>
                <w:sz w:val="20"/>
              </w:rPr>
              <w:t>(first, last)</w:t>
            </w:r>
          </w:p>
        </w:tc>
        <w:tc>
          <w:tcPr>
            <w:tcW w:w="1068" w:type="dxa"/>
            <w:tcBorders>
              <w:top w:val="single" w:sz="4" w:space="0" w:color="000000"/>
              <w:left w:val="single" w:sz="4" w:space="0" w:color="000000"/>
              <w:bottom w:val="single" w:sz="4" w:space="0" w:color="000000"/>
              <w:right w:val="single" w:sz="4" w:space="0" w:color="000000"/>
            </w:tcBorders>
          </w:tcPr>
          <w:p w14:paraId="128D1A1A" w14:textId="77777777" w:rsidR="00054638" w:rsidRPr="001D5539" w:rsidRDefault="00054638" w:rsidP="00CE5B4D">
            <w:pPr>
              <w:rPr>
                <w:b/>
                <w:sz w:val="20"/>
              </w:rPr>
            </w:pPr>
            <w:r w:rsidRPr="001D5539">
              <w:rPr>
                <w:b/>
                <w:sz w:val="20"/>
              </w:rPr>
              <w:t>Gender</w:t>
            </w:r>
          </w:p>
        </w:tc>
        <w:tc>
          <w:tcPr>
            <w:tcW w:w="1157" w:type="dxa"/>
            <w:tcBorders>
              <w:top w:val="single" w:sz="4" w:space="0" w:color="000000"/>
              <w:left w:val="single" w:sz="4" w:space="0" w:color="000000"/>
              <w:bottom w:val="single" w:sz="4" w:space="0" w:color="000000"/>
              <w:right w:val="single" w:sz="4" w:space="0" w:color="000000"/>
            </w:tcBorders>
          </w:tcPr>
          <w:p w14:paraId="4A2F2213" w14:textId="77777777" w:rsidR="00054638" w:rsidRPr="001D5539" w:rsidRDefault="00054638" w:rsidP="00CE5B4D">
            <w:pPr>
              <w:rPr>
                <w:b/>
                <w:sz w:val="20"/>
              </w:rPr>
            </w:pPr>
            <w:r w:rsidRPr="001D5539">
              <w:rPr>
                <w:b/>
                <w:sz w:val="20"/>
              </w:rPr>
              <w:t>University</w:t>
            </w:r>
          </w:p>
        </w:tc>
        <w:tc>
          <w:tcPr>
            <w:tcW w:w="1068" w:type="dxa"/>
            <w:tcBorders>
              <w:top w:val="single" w:sz="4" w:space="0" w:color="000000"/>
              <w:left w:val="single" w:sz="4" w:space="0" w:color="000000"/>
              <w:bottom w:val="single" w:sz="4" w:space="0" w:color="000000"/>
              <w:right w:val="single" w:sz="4" w:space="0" w:color="000000"/>
            </w:tcBorders>
          </w:tcPr>
          <w:p w14:paraId="0D3B0973" w14:textId="77777777" w:rsidR="00054638" w:rsidRPr="001D5539" w:rsidRDefault="00054638" w:rsidP="00CE5B4D">
            <w:pPr>
              <w:rPr>
                <w:b/>
                <w:sz w:val="20"/>
              </w:rPr>
            </w:pPr>
            <w:r w:rsidRPr="001D5539">
              <w:rPr>
                <w:b/>
                <w:sz w:val="20"/>
              </w:rPr>
              <w:t xml:space="preserve">Degree </w:t>
            </w:r>
          </w:p>
        </w:tc>
        <w:tc>
          <w:tcPr>
            <w:tcW w:w="1246" w:type="dxa"/>
            <w:tcBorders>
              <w:top w:val="single" w:sz="4" w:space="0" w:color="000000"/>
              <w:left w:val="single" w:sz="4" w:space="0" w:color="000000"/>
              <w:bottom w:val="single" w:sz="4" w:space="0" w:color="000000"/>
              <w:right w:val="single" w:sz="4" w:space="0" w:color="000000"/>
            </w:tcBorders>
          </w:tcPr>
          <w:p w14:paraId="2CE62C63" w14:textId="77777777" w:rsidR="00054638" w:rsidRPr="001D5539" w:rsidRDefault="00054638" w:rsidP="00CE5B4D">
            <w:pPr>
              <w:rPr>
                <w:b/>
                <w:sz w:val="20"/>
              </w:rPr>
            </w:pPr>
            <w:r w:rsidRPr="001D5539">
              <w:rPr>
                <w:b/>
                <w:sz w:val="20"/>
              </w:rPr>
              <w:t>Major</w:t>
            </w:r>
          </w:p>
        </w:tc>
        <w:tc>
          <w:tcPr>
            <w:tcW w:w="1655" w:type="dxa"/>
            <w:tcBorders>
              <w:top w:val="single" w:sz="4" w:space="0" w:color="000000"/>
              <w:left w:val="single" w:sz="4" w:space="0" w:color="000000"/>
              <w:bottom w:val="single" w:sz="4" w:space="0" w:color="000000"/>
              <w:right w:val="single" w:sz="4" w:space="0" w:color="000000"/>
            </w:tcBorders>
          </w:tcPr>
          <w:p w14:paraId="1541A0DE" w14:textId="77777777" w:rsidR="00054638" w:rsidRPr="001D5539" w:rsidRDefault="00054638" w:rsidP="00CE5B4D">
            <w:pPr>
              <w:rPr>
                <w:b/>
                <w:sz w:val="20"/>
                <w:highlight w:val="white"/>
              </w:rPr>
            </w:pPr>
            <w:r w:rsidRPr="001D5539">
              <w:rPr>
                <w:b/>
                <w:sz w:val="20"/>
                <w:highlight w:val="white"/>
              </w:rPr>
              <w:t xml:space="preserve">Program </w:t>
            </w:r>
          </w:p>
          <w:p w14:paraId="11C52264" w14:textId="77777777" w:rsidR="00054638" w:rsidRPr="00054638" w:rsidRDefault="00054638" w:rsidP="00CE5B4D">
            <w:pPr>
              <w:rPr>
                <w:b/>
                <w:sz w:val="20"/>
                <w:highlight w:val="white"/>
              </w:rPr>
            </w:pPr>
            <w:r w:rsidRPr="001D5539">
              <w:rPr>
                <w:b/>
                <w:sz w:val="20"/>
                <w:highlight w:val="white"/>
              </w:rPr>
              <w:t xml:space="preserve">End Date </w:t>
            </w:r>
            <w:r w:rsidRPr="00054638">
              <w:rPr>
                <w:b/>
                <w:sz w:val="20"/>
                <w:highlight w:val="white"/>
              </w:rPr>
              <w:t>8</w:t>
            </w:r>
          </w:p>
          <w:p w14:paraId="52C52394" w14:textId="77777777" w:rsidR="00054638" w:rsidRPr="001D5539" w:rsidRDefault="00054638" w:rsidP="00CE5B4D">
            <w:pPr>
              <w:rPr>
                <w:b/>
                <w:sz w:val="20"/>
                <w:highlight w:val="white"/>
              </w:rPr>
            </w:pPr>
            <w:r w:rsidRPr="001D5539">
              <w:rPr>
                <w:b/>
                <w:sz w:val="20"/>
                <w:highlight w:val="white"/>
              </w:rPr>
              <w:t>(month/year)</w:t>
            </w:r>
          </w:p>
        </w:tc>
        <w:tc>
          <w:tcPr>
            <w:tcW w:w="1276" w:type="dxa"/>
            <w:tcBorders>
              <w:top w:val="single" w:sz="4" w:space="0" w:color="000000"/>
              <w:left w:val="single" w:sz="4" w:space="0" w:color="000000"/>
              <w:bottom w:val="single" w:sz="4" w:space="0" w:color="000000"/>
              <w:right w:val="single" w:sz="4" w:space="0" w:color="000000"/>
            </w:tcBorders>
          </w:tcPr>
          <w:p w14:paraId="6FF2C904" w14:textId="77777777" w:rsidR="00054638" w:rsidRPr="001D5539" w:rsidRDefault="00054638" w:rsidP="00CE5B4D">
            <w:pPr>
              <w:rPr>
                <w:b/>
                <w:sz w:val="20"/>
                <w:highlight w:val="white"/>
              </w:rPr>
            </w:pPr>
            <w:r w:rsidRPr="001D5539">
              <w:rPr>
                <w:b/>
                <w:sz w:val="20"/>
                <w:highlight w:val="white"/>
              </w:rPr>
              <w:t xml:space="preserve">Degree Granted </w:t>
            </w:r>
            <w:r w:rsidRPr="00054638">
              <w:rPr>
                <w:b/>
                <w:sz w:val="20"/>
                <w:highlight w:val="white"/>
              </w:rPr>
              <w:t>9</w:t>
            </w:r>
          </w:p>
          <w:p w14:paraId="5016A001" w14:textId="77777777" w:rsidR="00054638" w:rsidRPr="001D5539" w:rsidRDefault="00054638" w:rsidP="00CE5B4D">
            <w:pPr>
              <w:rPr>
                <w:b/>
                <w:sz w:val="20"/>
                <w:highlight w:val="white"/>
              </w:rPr>
            </w:pPr>
            <w:r w:rsidRPr="001D5539">
              <w:rPr>
                <w:b/>
                <w:sz w:val="20"/>
                <w:highlight w:val="white"/>
              </w:rPr>
              <w:t>(Y/N)</w:t>
            </w:r>
          </w:p>
        </w:tc>
        <w:tc>
          <w:tcPr>
            <w:tcW w:w="1183" w:type="dxa"/>
            <w:tcBorders>
              <w:top w:val="single" w:sz="4" w:space="0" w:color="000000"/>
              <w:left w:val="single" w:sz="4" w:space="0" w:color="000000"/>
              <w:bottom w:val="single" w:sz="4" w:space="0" w:color="000000"/>
              <w:right w:val="single" w:sz="4" w:space="0" w:color="000000"/>
            </w:tcBorders>
          </w:tcPr>
          <w:p w14:paraId="0F052274" w14:textId="77777777" w:rsidR="00054638" w:rsidRPr="00054638" w:rsidRDefault="00054638" w:rsidP="00CE5B4D">
            <w:pPr>
              <w:rPr>
                <w:b/>
                <w:sz w:val="20"/>
              </w:rPr>
            </w:pPr>
            <w:r w:rsidRPr="001D5539">
              <w:rPr>
                <w:b/>
                <w:sz w:val="20"/>
              </w:rPr>
              <w:t>Home Country</w:t>
            </w:r>
          </w:p>
        </w:tc>
      </w:tr>
      <w:tr w:rsidR="00F53986" w:rsidRPr="001D5539" w14:paraId="3ED4D132" w14:textId="77777777" w:rsidTr="00477C57">
        <w:trPr>
          <w:trHeight w:val="880"/>
        </w:trPr>
        <w:tc>
          <w:tcPr>
            <w:tcW w:w="1601" w:type="dxa"/>
            <w:tcBorders>
              <w:top w:val="single" w:sz="4" w:space="0" w:color="000000"/>
              <w:left w:val="single" w:sz="4" w:space="0" w:color="000000"/>
              <w:bottom w:val="single" w:sz="4" w:space="0" w:color="000000"/>
              <w:right w:val="single" w:sz="4" w:space="0" w:color="000000"/>
            </w:tcBorders>
          </w:tcPr>
          <w:p w14:paraId="60ADA26C" w14:textId="4E6411BC" w:rsidR="00F53986" w:rsidRPr="001D5539" w:rsidRDefault="00F53986" w:rsidP="00F53986">
            <w:pPr>
              <w:rPr>
                <w:b/>
                <w:sz w:val="20"/>
              </w:rPr>
            </w:pPr>
            <w:r w:rsidRPr="002F764C">
              <w:rPr>
                <w:b/>
                <w:sz w:val="20"/>
              </w:rPr>
              <w:t>Philippe CORREA</w:t>
            </w:r>
          </w:p>
        </w:tc>
        <w:tc>
          <w:tcPr>
            <w:tcW w:w="1068" w:type="dxa"/>
            <w:tcBorders>
              <w:top w:val="single" w:sz="4" w:space="0" w:color="000000"/>
              <w:left w:val="single" w:sz="4" w:space="0" w:color="000000"/>
              <w:bottom w:val="single" w:sz="4" w:space="0" w:color="000000"/>
              <w:right w:val="single" w:sz="4" w:space="0" w:color="000000"/>
            </w:tcBorders>
          </w:tcPr>
          <w:p w14:paraId="003CE2B4" w14:textId="2EEF9560" w:rsidR="00F53986" w:rsidRPr="001D5539" w:rsidRDefault="00F53986" w:rsidP="00F53986">
            <w:pPr>
              <w:rPr>
                <w:b/>
                <w:sz w:val="20"/>
              </w:rPr>
            </w:pPr>
            <w:r w:rsidRPr="002F764C">
              <w:rPr>
                <w:b/>
                <w:sz w:val="20"/>
              </w:rPr>
              <w:t>M</w:t>
            </w:r>
          </w:p>
        </w:tc>
        <w:tc>
          <w:tcPr>
            <w:tcW w:w="1157" w:type="dxa"/>
            <w:tcBorders>
              <w:top w:val="single" w:sz="4" w:space="0" w:color="000000"/>
              <w:left w:val="single" w:sz="4" w:space="0" w:color="000000"/>
              <w:bottom w:val="single" w:sz="4" w:space="0" w:color="000000"/>
              <w:right w:val="single" w:sz="4" w:space="0" w:color="000000"/>
            </w:tcBorders>
          </w:tcPr>
          <w:p w14:paraId="3AD1C239" w14:textId="6390D87B" w:rsidR="00F53986" w:rsidRPr="001D5539" w:rsidRDefault="00F53986" w:rsidP="00F53986">
            <w:pPr>
              <w:rPr>
                <w:b/>
                <w:sz w:val="20"/>
              </w:rPr>
            </w:pPr>
            <w:proofErr w:type="spellStart"/>
            <w:r w:rsidRPr="002F764C">
              <w:rPr>
                <w:b/>
                <w:sz w:val="20"/>
              </w:rPr>
              <w:t>Université</w:t>
            </w:r>
            <w:proofErr w:type="spellEnd"/>
            <w:r w:rsidRPr="002F764C">
              <w:rPr>
                <w:b/>
                <w:sz w:val="20"/>
              </w:rPr>
              <w:t xml:space="preserve"> </w:t>
            </w:r>
            <w:proofErr w:type="spellStart"/>
            <w:r w:rsidRPr="002F764C">
              <w:rPr>
                <w:b/>
                <w:sz w:val="20"/>
              </w:rPr>
              <w:t>Cheikh</w:t>
            </w:r>
            <w:proofErr w:type="spellEnd"/>
            <w:r w:rsidRPr="002F764C">
              <w:rPr>
                <w:b/>
                <w:sz w:val="20"/>
              </w:rPr>
              <w:t xml:space="preserve"> Anta </w:t>
            </w:r>
            <w:proofErr w:type="spellStart"/>
            <w:r w:rsidRPr="002F764C">
              <w:rPr>
                <w:b/>
                <w:sz w:val="20"/>
              </w:rPr>
              <w:t>Diop</w:t>
            </w:r>
            <w:proofErr w:type="spellEnd"/>
            <w:r w:rsidRPr="002F764C">
              <w:rPr>
                <w:b/>
                <w:sz w:val="20"/>
              </w:rPr>
              <w:t xml:space="preserve"> (UCAD)</w:t>
            </w:r>
          </w:p>
        </w:tc>
        <w:tc>
          <w:tcPr>
            <w:tcW w:w="1068" w:type="dxa"/>
            <w:tcBorders>
              <w:top w:val="single" w:sz="4" w:space="0" w:color="000000"/>
              <w:left w:val="single" w:sz="4" w:space="0" w:color="000000"/>
              <w:bottom w:val="single" w:sz="4" w:space="0" w:color="000000"/>
              <w:right w:val="single" w:sz="4" w:space="0" w:color="000000"/>
            </w:tcBorders>
          </w:tcPr>
          <w:p w14:paraId="1C14CC58" w14:textId="60930D01" w:rsidR="00F53986" w:rsidRPr="001D5539" w:rsidRDefault="00F53986" w:rsidP="00F53986">
            <w:pPr>
              <w:rPr>
                <w:b/>
                <w:sz w:val="20"/>
              </w:rPr>
            </w:pPr>
            <w:proofErr w:type="spellStart"/>
            <w:r w:rsidRPr="002F764C">
              <w:rPr>
                <w:b/>
                <w:sz w:val="20"/>
              </w:rPr>
              <w:t>Cirad-Biopass</w:t>
            </w:r>
            <w:proofErr w:type="spellEnd"/>
            <w:r w:rsidRPr="002F764C">
              <w:rPr>
                <w:b/>
                <w:sz w:val="20"/>
              </w:rPr>
              <w:t xml:space="preserve"> laboratory</w:t>
            </w:r>
          </w:p>
        </w:tc>
        <w:tc>
          <w:tcPr>
            <w:tcW w:w="1246" w:type="dxa"/>
            <w:tcBorders>
              <w:top w:val="single" w:sz="4" w:space="0" w:color="000000"/>
              <w:left w:val="single" w:sz="4" w:space="0" w:color="000000"/>
              <w:bottom w:val="single" w:sz="4" w:space="0" w:color="000000"/>
              <w:right w:val="single" w:sz="4" w:space="0" w:color="000000"/>
            </w:tcBorders>
          </w:tcPr>
          <w:p w14:paraId="64F00057" w14:textId="737A15F5" w:rsidR="00F53986" w:rsidRPr="001D5539" w:rsidRDefault="00F53986" w:rsidP="00F53986">
            <w:pPr>
              <w:rPr>
                <w:b/>
                <w:sz w:val="20"/>
              </w:rPr>
            </w:pPr>
            <w:r w:rsidRPr="002F764C">
              <w:rPr>
                <w:b/>
                <w:sz w:val="20"/>
              </w:rPr>
              <w:t>Plant biology</w:t>
            </w:r>
          </w:p>
        </w:tc>
        <w:tc>
          <w:tcPr>
            <w:tcW w:w="1655" w:type="dxa"/>
            <w:tcBorders>
              <w:top w:val="single" w:sz="4" w:space="0" w:color="000000"/>
              <w:left w:val="single" w:sz="4" w:space="0" w:color="000000"/>
              <w:bottom w:val="single" w:sz="4" w:space="0" w:color="000000"/>
              <w:right w:val="single" w:sz="4" w:space="0" w:color="000000"/>
            </w:tcBorders>
          </w:tcPr>
          <w:p w14:paraId="664A0888" w14:textId="5298D2CC" w:rsidR="00F53986" w:rsidRPr="00054638" w:rsidRDefault="00F53986" w:rsidP="00F53986">
            <w:pPr>
              <w:rPr>
                <w:b/>
                <w:sz w:val="20"/>
                <w:highlight w:val="white"/>
              </w:rPr>
            </w:pPr>
            <w:r w:rsidRPr="002F764C">
              <w:rPr>
                <w:b/>
                <w:sz w:val="20"/>
              </w:rPr>
              <w:t>Pant protection</w:t>
            </w:r>
          </w:p>
        </w:tc>
        <w:tc>
          <w:tcPr>
            <w:tcW w:w="1276" w:type="dxa"/>
            <w:tcBorders>
              <w:top w:val="single" w:sz="4" w:space="0" w:color="000000"/>
              <w:left w:val="single" w:sz="4" w:space="0" w:color="000000"/>
              <w:bottom w:val="single" w:sz="4" w:space="0" w:color="000000"/>
              <w:right w:val="single" w:sz="4" w:space="0" w:color="000000"/>
            </w:tcBorders>
          </w:tcPr>
          <w:p w14:paraId="41363E12" w14:textId="46812138" w:rsidR="00F53986" w:rsidRPr="00054638" w:rsidRDefault="00F53986" w:rsidP="00F53986">
            <w:pPr>
              <w:rPr>
                <w:b/>
                <w:sz w:val="20"/>
                <w:highlight w:val="white"/>
              </w:rPr>
            </w:pPr>
            <w:r w:rsidRPr="002F764C">
              <w:rPr>
                <w:b/>
                <w:sz w:val="20"/>
              </w:rPr>
              <w:t>1/2018</w:t>
            </w:r>
          </w:p>
        </w:tc>
        <w:tc>
          <w:tcPr>
            <w:tcW w:w="1183" w:type="dxa"/>
            <w:tcBorders>
              <w:top w:val="single" w:sz="4" w:space="0" w:color="000000"/>
              <w:left w:val="single" w:sz="4" w:space="0" w:color="000000"/>
              <w:bottom w:val="single" w:sz="4" w:space="0" w:color="000000"/>
              <w:right w:val="single" w:sz="4" w:space="0" w:color="000000"/>
            </w:tcBorders>
          </w:tcPr>
          <w:p w14:paraId="58F80B42" w14:textId="66104AA7" w:rsidR="00F53986" w:rsidRPr="001D5539" w:rsidRDefault="00F53986" w:rsidP="00F53986">
            <w:pPr>
              <w:rPr>
                <w:b/>
                <w:sz w:val="20"/>
              </w:rPr>
            </w:pPr>
            <w:r w:rsidRPr="002F764C">
              <w:rPr>
                <w:b/>
                <w:sz w:val="20"/>
              </w:rPr>
              <w:t>10/2018</w:t>
            </w:r>
          </w:p>
        </w:tc>
      </w:tr>
      <w:tr w:rsidR="00F53986" w:rsidRPr="001D5539" w14:paraId="6308C3E9" w14:textId="77777777" w:rsidTr="00477C57">
        <w:trPr>
          <w:trHeight w:val="880"/>
        </w:trPr>
        <w:tc>
          <w:tcPr>
            <w:tcW w:w="1601" w:type="dxa"/>
            <w:tcBorders>
              <w:top w:val="single" w:sz="4" w:space="0" w:color="000000"/>
              <w:left w:val="single" w:sz="4" w:space="0" w:color="000000"/>
              <w:bottom w:val="single" w:sz="4" w:space="0" w:color="000000"/>
              <w:right w:val="single" w:sz="4" w:space="0" w:color="000000"/>
            </w:tcBorders>
          </w:tcPr>
          <w:p w14:paraId="3AC5B13B" w14:textId="7A5D3B0E" w:rsidR="00F53986" w:rsidRPr="001D5539" w:rsidRDefault="00F53986" w:rsidP="00F53986">
            <w:pPr>
              <w:rPr>
                <w:b/>
                <w:sz w:val="20"/>
              </w:rPr>
            </w:pPr>
            <w:proofErr w:type="spellStart"/>
            <w:r w:rsidRPr="002F764C">
              <w:rPr>
                <w:b/>
                <w:sz w:val="20"/>
              </w:rPr>
              <w:t>Modou</w:t>
            </w:r>
            <w:proofErr w:type="spellEnd"/>
            <w:r w:rsidRPr="002F764C">
              <w:rPr>
                <w:b/>
                <w:sz w:val="20"/>
              </w:rPr>
              <w:t xml:space="preserve"> KANE</w:t>
            </w:r>
          </w:p>
        </w:tc>
        <w:tc>
          <w:tcPr>
            <w:tcW w:w="1068" w:type="dxa"/>
            <w:tcBorders>
              <w:top w:val="single" w:sz="4" w:space="0" w:color="000000"/>
              <w:left w:val="single" w:sz="4" w:space="0" w:color="000000"/>
              <w:bottom w:val="single" w:sz="4" w:space="0" w:color="000000"/>
              <w:right w:val="single" w:sz="4" w:space="0" w:color="000000"/>
            </w:tcBorders>
          </w:tcPr>
          <w:p w14:paraId="4D2CF6DB" w14:textId="1796CCE1" w:rsidR="00F53986" w:rsidRPr="001D5539" w:rsidRDefault="00F53986" w:rsidP="00F53986">
            <w:pPr>
              <w:rPr>
                <w:b/>
                <w:sz w:val="20"/>
              </w:rPr>
            </w:pPr>
            <w:r w:rsidRPr="002F764C">
              <w:rPr>
                <w:b/>
                <w:sz w:val="20"/>
              </w:rPr>
              <w:t>M</w:t>
            </w:r>
          </w:p>
        </w:tc>
        <w:tc>
          <w:tcPr>
            <w:tcW w:w="1157" w:type="dxa"/>
            <w:tcBorders>
              <w:top w:val="single" w:sz="4" w:space="0" w:color="000000"/>
              <w:left w:val="single" w:sz="4" w:space="0" w:color="000000"/>
              <w:bottom w:val="single" w:sz="4" w:space="0" w:color="000000"/>
              <w:right w:val="single" w:sz="4" w:space="0" w:color="000000"/>
            </w:tcBorders>
          </w:tcPr>
          <w:p w14:paraId="510701E7" w14:textId="6FCA18A3" w:rsidR="00F53986" w:rsidRPr="001D5539" w:rsidRDefault="00F53986" w:rsidP="00F53986">
            <w:pPr>
              <w:rPr>
                <w:b/>
                <w:sz w:val="20"/>
              </w:rPr>
            </w:pPr>
            <w:proofErr w:type="spellStart"/>
            <w:r w:rsidRPr="002F764C">
              <w:rPr>
                <w:b/>
                <w:sz w:val="20"/>
              </w:rPr>
              <w:t>Université</w:t>
            </w:r>
            <w:proofErr w:type="spellEnd"/>
            <w:r w:rsidRPr="002F764C">
              <w:rPr>
                <w:b/>
                <w:sz w:val="20"/>
              </w:rPr>
              <w:t xml:space="preserve"> </w:t>
            </w:r>
            <w:proofErr w:type="spellStart"/>
            <w:r w:rsidRPr="002F764C">
              <w:rPr>
                <w:b/>
                <w:sz w:val="20"/>
              </w:rPr>
              <w:t>Cheikh</w:t>
            </w:r>
            <w:proofErr w:type="spellEnd"/>
            <w:r w:rsidRPr="002F764C">
              <w:rPr>
                <w:b/>
                <w:sz w:val="20"/>
              </w:rPr>
              <w:t xml:space="preserve"> Anta </w:t>
            </w:r>
            <w:proofErr w:type="spellStart"/>
            <w:r w:rsidRPr="002F764C">
              <w:rPr>
                <w:b/>
                <w:sz w:val="20"/>
              </w:rPr>
              <w:t>Diop</w:t>
            </w:r>
            <w:proofErr w:type="spellEnd"/>
            <w:r w:rsidRPr="002F764C">
              <w:rPr>
                <w:b/>
                <w:sz w:val="20"/>
              </w:rPr>
              <w:t xml:space="preserve"> (UCAD)</w:t>
            </w:r>
          </w:p>
        </w:tc>
        <w:tc>
          <w:tcPr>
            <w:tcW w:w="1068" w:type="dxa"/>
            <w:tcBorders>
              <w:top w:val="single" w:sz="4" w:space="0" w:color="000000"/>
              <w:left w:val="single" w:sz="4" w:space="0" w:color="000000"/>
              <w:bottom w:val="single" w:sz="4" w:space="0" w:color="000000"/>
              <w:right w:val="single" w:sz="4" w:space="0" w:color="000000"/>
            </w:tcBorders>
          </w:tcPr>
          <w:p w14:paraId="14E0ECA9" w14:textId="65C43D00" w:rsidR="00F53986" w:rsidRPr="001D5539" w:rsidRDefault="00F53986" w:rsidP="00F53986">
            <w:pPr>
              <w:rPr>
                <w:b/>
                <w:sz w:val="20"/>
              </w:rPr>
            </w:pPr>
            <w:proofErr w:type="spellStart"/>
            <w:r w:rsidRPr="002F764C">
              <w:rPr>
                <w:b/>
                <w:sz w:val="20"/>
              </w:rPr>
              <w:t>Cirad-Biopass</w:t>
            </w:r>
            <w:proofErr w:type="spellEnd"/>
            <w:r w:rsidRPr="002F764C">
              <w:rPr>
                <w:b/>
                <w:sz w:val="20"/>
              </w:rPr>
              <w:t xml:space="preserve"> laboratory</w:t>
            </w:r>
          </w:p>
        </w:tc>
        <w:tc>
          <w:tcPr>
            <w:tcW w:w="1246" w:type="dxa"/>
            <w:tcBorders>
              <w:top w:val="single" w:sz="4" w:space="0" w:color="000000"/>
              <w:left w:val="single" w:sz="4" w:space="0" w:color="000000"/>
              <w:bottom w:val="single" w:sz="4" w:space="0" w:color="000000"/>
              <w:right w:val="single" w:sz="4" w:space="0" w:color="000000"/>
            </w:tcBorders>
          </w:tcPr>
          <w:p w14:paraId="13E3DEE5" w14:textId="24FC4352" w:rsidR="00F53986" w:rsidRPr="001D5539" w:rsidRDefault="00F53986" w:rsidP="00F53986">
            <w:pPr>
              <w:rPr>
                <w:b/>
                <w:sz w:val="20"/>
              </w:rPr>
            </w:pPr>
            <w:r w:rsidRPr="002F764C">
              <w:rPr>
                <w:b/>
                <w:sz w:val="20"/>
              </w:rPr>
              <w:t>Plant biology</w:t>
            </w:r>
          </w:p>
        </w:tc>
        <w:tc>
          <w:tcPr>
            <w:tcW w:w="1655" w:type="dxa"/>
            <w:tcBorders>
              <w:top w:val="single" w:sz="4" w:space="0" w:color="000000"/>
              <w:left w:val="single" w:sz="4" w:space="0" w:color="000000"/>
              <w:bottom w:val="single" w:sz="4" w:space="0" w:color="000000"/>
              <w:right w:val="single" w:sz="4" w:space="0" w:color="000000"/>
            </w:tcBorders>
          </w:tcPr>
          <w:p w14:paraId="27EAC651" w14:textId="6D65E4B1" w:rsidR="00F53986" w:rsidRPr="00054638" w:rsidRDefault="00F53986" w:rsidP="00F53986">
            <w:pPr>
              <w:rPr>
                <w:b/>
                <w:sz w:val="20"/>
                <w:highlight w:val="white"/>
              </w:rPr>
            </w:pPr>
            <w:r w:rsidRPr="002F764C">
              <w:rPr>
                <w:b/>
                <w:sz w:val="20"/>
              </w:rPr>
              <w:t>Plant protection</w:t>
            </w:r>
          </w:p>
        </w:tc>
        <w:tc>
          <w:tcPr>
            <w:tcW w:w="1276" w:type="dxa"/>
            <w:tcBorders>
              <w:top w:val="single" w:sz="4" w:space="0" w:color="000000"/>
              <w:left w:val="single" w:sz="4" w:space="0" w:color="000000"/>
              <w:bottom w:val="single" w:sz="4" w:space="0" w:color="000000"/>
              <w:right w:val="single" w:sz="4" w:space="0" w:color="000000"/>
            </w:tcBorders>
          </w:tcPr>
          <w:p w14:paraId="74C6E412" w14:textId="0E5DF383" w:rsidR="00F53986" w:rsidRPr="00054638" w:rsidRDefault="00F53986" w:rsidP="00F53986">
            <w:pPr>
              <w:rPr>
                <w:b/>
                <w:sz w:val="20"/>
                <w:highlight w:val="white"/>
              </w:rPr>
            </w:pPr>
            <w:r w:rsidRPr="002F764C">
              <w:rPr>
                <w:b/>
                <w:sz w:val="20"/>
              </w:rPr>
              <w:t>1/2019</w:t>
            </w:r>
          </w:p>
        </w:tc>
        <w:tc>
          <w:tcPr>
            <w:tcW w:w="1183" w:type="dxa"/>
            <w:tcBorders>
              <w:top w:val="single" w:sz="4" w:space="0" w:color="000000"/>
              <w:left w:val="single" w:sz="4" w:space="0" w:color="000000"/>
              <w:bottom w:val="single" w:sz="4" w:space="0" w:color="000000"/>
              <w:right w:val="single" w:sz="4" w:space="0" w:color="000000"/>
            </w:tcBorders>
          </w:tcPr>
          <w:p w14:paraId="0D286DCB" w14:textId="368DE7B5" w:rsidR="00F53986" w:rsidRPr="001D5539" w:rsidRDefault="00F53986" w:rsidP="00F53986">
            <w:pPr>
              <w:rPr>
                <w:b/>
                <w:sz w:val="20"/>
              </w:rPr>
            </w:pPr>
            <w:r>
              <w:rPr>
                <w:b/>
                <w:sz w:val="20"/>
              </w:rPr>
              <w:t>10/2019</w:t>
            </w:r>
          </w:p>
        </w:tc>
      </w:tr>
      <w:tr w:rsidR="00F53986" w:rsidRPr="001D5539" w14:paraId="620DEB6D" w14:textId="77777777" w:rsidTr="00477C57">
        <w:trPr>
          <w:trHeight w:val="880"/>
        </w:trPr>
        <w:tc>
          <w:tcPr>
            <w:tcW w:w="1601" w:type="dxa"/>
            <w:tcBorders>
              <w:top w:val="single" w:sz="4" w:space="0" w:color="000000"/>
              <w:left w:val="single" w:sz="4" w:space="0" w:color="000000"/>
              <w:bottom w:val="single" w:sz="4" w:space="0" w:color="000000"/>
              <w:right w:val="single" w:sz="4" w:space="0" w:color="000000"/>
            </w:tcBorders>
          </w:tcPr>
          <w:p w14:paraId="3ABB606C" w14:textId="57724576" w:rsidR="00F53986" w:rsidRPr="001D5539" w:rsidRDefault="00F53986" w:rsidP="00F53986">
            <w:pPr>
              <w:rPr>
                <w:b/>
                <w:sz w:val="20"/>
              </w:rPr>
            </w:pPr>
            <w:proofErr w:type="spellStart"/>
            <w:r w:rsidRPr="002F764C">
              <w:rPr>
                <w:b/>
                <w:sz w:val="20"/>
              </w:rPr>
              <w:t>Massamba</w:t>
            </w:r>
            <w:proofErr w:type="spellEnd"/>
            <w:r w:rsidRPr="002F764C">
              <w:rPr>
                <w:b/>
                <w:sz w:val="20"/>
              </w:rPr>
              <w:t xml:space="preserve"> </w:t>
            </w:r>
            <w:proofErr w:type="spellStart"/>
            <w:r w:rsidRPr="002F764C">
              <w:rPr>
                <w:b/>
                <w:sz w:val="20"/>
              </w:rPr>
              <w:t>Diakhaté</w:t>
            </w:r>
            <w:proofErr w:type="spellEnd"/>
          </w:p>
        </w:tc>
        <w:tc>
          <w:tcPr>
            <w:tcW w:w="1068" w:type="dxa"/>
            <w:tcBorders>
              <w:top w:val="single" w:sz="4" w:space="0" w:color="000000"/>
              <w:left w:val="single" w:sz="4" w:space="0" w:color="000000"/>
              <w:bottom w:val="single" w:sz="4" w:space="0" w:color="000000"/>
              <w:right w:val="single" w:sz="4" w:space="0" w:color="000000"/>
            </w:tcBorders>
          </w:tcPr>
          <w:p w14:paraId="416EF25D" w14:textId="0062EC0C" w:rsidR="00F53986" w:rsidRPr="001D5539" w:rsidRDefault="00F53986" w:rsidP="00F53986">
            <w:pPr>
              <w:rPr>
                <w:b/>
                <w:sz w:val="20"/>
              </w:rPr>
            </w:pPr>
            <w:r w:rsidRPr="002F764C">
              <w:rPr>
                <w:b/>
                <w:sz w:val="20"/>
              </w:rPr>
              <w:t>M</w:t>
            </w:r>
          </w:p>
        </w:tc>
        <w:tc>
          <w:tcPr>
            <w:tcW w:w="1157" w:type="dxa"/>
            <w:tcBorders>
              <w:top w:val="single" w:sz="4" w:space="0" w:color="000000"/>
              <w:left w:val="single" w:sz="4" w:space="0" w:color="000000"/>
              <w:bottom w:val="single" w:sz="4" w:space="0" w:color="000000"/>
              <w:right w:val="single" w:sz="4" w:space="0" w:color="000000"/>
            </w:tcBorders>
          </w:tcPr>
          <w:p w14:paraId="5854BF89" w14:textId="009F8D81" w:rsidR="00F53986" w:rsidRPr="001D5539" w:rsidRDefault="00F53986" w:rsidP="00F53986">
            <w:pPr>
              <w:rPr>
                <w:b/>
                <w:sz w:val="20"/>
              </w:rPr>
            </w:pPr>
            <w:proofErr w:type="spellStart"/>
            <w:r w:rsidRPr="002F764C">
              <w:rPr>
                <w:b/>
                <w:sz w:val="20"/>
              </w:rPr>
              <w:t>Université</w:t>
            </w:r>
            <w:proofErr w:type="spellEnd"/>
            <w:r w:rsidRPr="002F764C">
              <w:rPr>
                <w:b/>
                <w:sz w:val="20"/>
              </w:rPr>
              <w:t xml:space="preserve"> </w:t>
            </w:r>
            <w:proofErr w:type="spellStart"/>
            <w:r w:rsidRPr="002F764C">
              <w:rPr>
                <w:b/>
                <w:sz w:val="20"/>
              </w:rPr>
              <w:t>Cheikh</w:t>
            </w:r>
            <w:proofErr w:type="spellEnd"/>
            <w:r w:rsidRPr="002F764C">
              <w:rPr>
                <w:b/>
                <w:sz w:val="20"/>
              </w:rPr>
              <w:t xml:space="preserve"> Anta </w:t>
            </w:r>
            <w:proofErr w:type="spellStart"/>
            <w:r w:rsidRPr="002F764C">
              <w:rPr>
                <w:b/>
                <w:sz w:val="20"/>
              </w:rPr>
              <w:t>Diop</w:t>
            </w:r>
            <w:proofErr w:type="spellEnd"/>
            <w:r w:rsidRPr="002F764C">
              <w:rPr>
                <w:b/>
                <w:sz w:val="20"/>
              </w:rPr>
              <w:t xml:space="preserve"> (UCAD)</w:t>
            </w:r>
          </w:p>
        </w:tc>
        <w:tc>
          <w:tcPr>
            <w:tcW w:w="1068" w:type="dxa"/>
            <w:tcBorders>
              <w:top w:val="single" w:sz="4" w:space="0" w:color="000000"/>
              <w:left w:val="single" w:sz="4" w:space="0" w:color="000000"/>
              <w:bottom w:val="single" w:sz="4" w:space="0" w:color="000000"/>
              <w:right w:val="single" w:sz="4" w:space="0" w:color="000000"/>
            </w:tcBorders>
          </w:tcPr>
          <w:p w14:paraId="4644DE3C" w14:textId="33E965A8" w:rsidR="00F53986" w:rsidRPr="001D5539" w:rsidRDefault="00F53986" w:rsidP="00F53986">
            <w:pPr>
              <w:rPr>
                <w:b/>
                <w:sz w:val="20"/>
              </w:rPr>
            </w:pPr>
            <w:proofErr w:type="spellStart"/>
            <w:r w:rsidRPr="002F764C">
              <w:rPr>
                <w:b/>
                <w:sz w:val="20"/>
              </w:rPr>
              <w:t>Ciard-Biopass</w:t>
            </w:r>
            <w:proofErr w:type="spellEnd"/>
            <w:r w:rsidRPr="002F764C">
              <w:rPr>
                <w:b/>
                <w:sz w:val="20"/>
              </w:rPr>
              <w:t xml:space="preserve"> laboratory</w:t>
            </w:r>
          </w:p>
        </w:tc>
        <w:tc>
          <w:tcPr>
            <w:tcW w:w="1246" w:type="dxa"/>
            <w:tcBorders>
              <w:top w:val="single" w:sz="4" w:space="0" w:color="000000"/>
              <w:left w:val="single" w:sz="4" w:space="0" w:color="000000"/>
              <w:bottom w:val="single" w:sz="4" w:space="0" w:color="000000"/>
              <w:right w:val="single" w:sz="4" w:space="0" w:color="000000"/>
            </w:tcBorders>
          </w:tcPr>
          <w:p w14:paraId="5B0E7A1D" w14:textId="08A9A5A5" w:rsidR="00F53986" w:rsidRPr="001D5539" w:rsidRDefault="00F53986" w:rsidP="00F53986">
            <w:pPr>
              <w:rPr>
                <w:b/>
                <w:sz w:val="20"/>
              </w:rPr>
            </w:pPr>
            <w:r w:rsidRPr="002F764C">
              <w:rPr>
                <w:b/>
                <w:sz w:val="20"/>
              </w:rPr>
              <w:t>Plant biology</w:t>
            </w:r>
          </w:p>
        </w:tc>
        <w:tc>
          <w:tcPr>
            <w:tcW w:w="1655" w:type="dxa"/>
            <w:tcBorders>
              <w:top w:val="single" w:sz="4" w:space="0" w:color="000000"/>
              <w:left w:val="single" w:sz="4" w:space="0" w:color="000000"/>
              <w:bottom w:val="single" w:sz="4" w:space="0" w:color="000000"/>
              <w:right w:val="single" w:sz="4" w:space="0" w:color="000000"/>
            </w:tcBorders>
          </w:tcPr>
          <w:p w14:paraId="556F8DF7" w14:textId="2C501756" w:rsidR="00F53986" w:rsidRPr="00054638" w:rsidRDefault="00F53986" w:rsidP="00F53986">
            <w:pPr>
              <w:rPr>
                <w:b/>
                <w:sz w:val="20"/>
                <w:highlight w:val="white"/>
              </w:rPr>
            </w:pPr>
            <w:r w:rsidRPr="002F764C">
              <w:rPr>
                <w:b/>
                <w:sz w:val="20"/>
              </w:rPr>
              <w:t>Plant protection</w:t>
            </w:r>
          </w:p>
        </w:tc>
        <w:tc>
          <w:tcPr>
            <w:tcW w:w="1276" w:type="dxa"/>
            <w:tcBorders>
              <w:top w:val="single" w:sz="4" w:space="0" w:color="000000"/>
              <w:left w:val="single" w:sz="4" w:space="0" w:color="000000"/>
              <w:bottom w:val="single" w:sz="4" w:space="0" w:color="000000"/>
              <w:right w:val="single" w:sz="4" w:space="0" w:color="000000"/>
            </w:tcBorders>
          </w:tcPr>
          <w:p w14:paraId="33A617FF" w14:textId="5552A8FB" w:rsidR="00F53986" w:rsidRPr="00054638" w:rsidRDefault="00F53986" w:rsidP="00F53986">
            <w:pPr>
              <w:rPr>
                <w:b/>
                <w:sz w:val="20"/>
                <w:highlight w:val="white"/>
              </w:rPr>
            </w:pPr>
            <w:r w:rsidRPr="002F764C">
              <w:rPr>
                <w:b/>
                <w:sz w:val="20"/>
              </w:rPr>
              <w:t>2/2019</w:t>
            </w:r>
          </w:p>
        </w:tc>
        <w:tc>
          <w:tcPr>
            <w:tcW w:w="1183" w:type="dxa"/>
            <w:tcBorders>
              <w:top w:val="single" w:sz="4" w:space="0" w:color="000000"/>
              <w:left w:val="single" w:sz="4" w:space="0" w:color="000000"/>
              <w:bottom w:val="single" w:sz="4" w:space="0" w:color="000000"/>
              <w:right w:val="single" w:sz="4" w:space="0" w:color="000000"/>
            </w:tcBorders>
          </w:tcPr>
          <w:p w14:paraId="05F34E42" w14:textId="5F297B20" w:rsidR="00F53986" w:rsidRPr="001D5539" w:rsidRDefault="00F53986" w:rsidP="00F53986">
            <w:pPr>
              <w:rPr>
                <w:b/>
                <w:sz w:val="20"/>
              </w:rPr>
            </w:pPr>
          </w:p>
        </w:tc>
      </w:tr>
      <w:tr w:rsidR="00477C57" w:rsidRPr="008D20CA" w14:paraId="74BB5906" w14:textId="77777777" w:rsidTr="00477C57">
        <w:tc>
          <w:tcPr>
            <w:tcW w:w="1601" w:type="dxa"/>
            <w:vAlign w:val="bottom"/>
          </w:tcPr>
          <w:p w14:paraId="13346840" w14:textId="77777777" w:rsidR="00477C57" w:rsidRPr="008D20CA" w:rsidRDefault="00477C57" w:rsidP="00CE5B4D">
            <w:pPr>
              <w:pStyle w:val="Workplan1"/>
              <w:rPr>
                <w:rFonts w:asciiTheme="minorHAnsi" w:hAnsiTheme="minorHAnsi"/>
                <w:b/>
                <w:color w:val="000000" w:themeColor="text1"/>
                <w:sz w:val="20"/>
                <w:szCs w:val="20"/>
                <w:lang w:val="de-DE"/>
              </w:rPr>
            </w:pPr>
            <w:r w:rsidRPr="008D20CA">
              <w:rPr>
                <w:rFonts w:asciiTheme="minorHAnsi" w:hAnsiTheme="minorHAnsi"/>
                <w:b/>
                <w:color w:val="000000" w:themeColor="text1"/>
                <w:sz w:val="20"/>
                <w:szCs w:val="20"/>
              </w:rPr>
              <w:t>Mateus Ribeiro de Campos</w:t>
            </w:r>
          </w:p>
        </w:tc>
        <w:tc>
          <w:tcPr>
            <w:tcW w:w="1068" w:type="dxa"/>
            <w:vAlign w:val="bottom"/>
          </w:tcPr>
          <w:p w14:paraId="5C902D8C"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M</w:t>
            </w:r>
          </w:p>
        </w:tc>
        <w:tc>
          <w:tcPr>
            <w:tcW w:w="1157" w:type="dxa"/>
          </w:tcPr>
          <w:p w14:paraId="22304CF2"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INRA</w:t>
            </w:r>
          </w:p>
        </w:tc>
        <w:tc>
          <w:tcPr>
            <w:tcW w:w="1068" w:type="dxa"/>
            <w:vAlign w:val="bottom"/>
          </w:tcPr>
          <w:p w14:paraId="3204A7C5"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Postdoc</w:t>
            </w:r>
          </w:p>
        </w:tc>
        <w:tc>
          <w:tcPr>
            <w:tcW w:w="1246" w:type="dxa"/>
            <w:vAlign w:val="bottom"/>
          </w:tcPr>
          <w:p w14:paraId="77A511D2"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Entomology</w:t>
            </w:r>
          </w:p>
        </w:tc>
        <w:tc>
          <w:tcPr>
            <w:tcW w:w="1655" w:type="dxa"/>
            <w:vAlign w:val="bottom"/>
          </w:tcPr>
          <w:p w14:paraId="12A99CA7" w14:textId="3722AFDD" w:rsidR="00477C57"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01/2019</w:t>
            </w:r>
          </w:p>
        </w:tc>
        <w:tc>
          <w:tcPr>
            <w:tcW w:w="1276" w:type="dxa"/>
          </w:tcPr>
          <w:p w14:paraId="0FEB73C9"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N</w:t>
            </w:r>
          </w:p>
        </w:tc>
        <w:tc>
          <w:tcPr>
            <w:tcW w:w="1183" w:type="dxa"/>
            <w:vAlign w:val="bottom"/>
          </w:tcPr>
          <w:p w14:paraId="56C59393" w14:textId="77777777" w:rsidR="00477C57" w:rsidRPr="008D20CA" w:rsidRDefault="00477C57" w:rsidP="00CE5B4D">
            <w:pPr>
              <w:pStyle w:val="Workplan1"/>
              <w:rPr>
                <w:rFonts w:asciiTheme="minorHAnsi" w:hAnsiTheme="minorHAnsi"/>
                <w:b/>
                <w:color w:val="000000" w:themeColor="text1"/>
                <w:sz w:val="20"/>
                <w:szCs w:val="20"/>
              </w:rPr>
            </w:pPr>
            <w:r w:rsidRPr="008D20CA">
              <w:rPr>
                <w:rFonts w:asciiTheme="minorHAnsi" w:hAnsiTheme="minorHAnsi"/>
                <w:b/>
                <w:color w:val="000000" w:themeColor="text1"/>
                <w:sz w:val="20"/>
                <w:szCs w:val="20"/>
              </w:rPr>
              <w:t>France</w:t>
            </w:r>
          </w:p>
        </w:tc>
      </w:tr>
      <w:tr w:rsidR="000C2665" w:rsidRPr="008D20CA" w14:paraId="76EFDA3C" w14:textId="77777777" w:rsidTr="000C2665">
        <w:trPr>
          <w:trHeight w:val="701"/>
        </w:trPr>
        <w:tc>
          <w:tcPr>
            <w:tcW w:w="1601" w:type="dxa"/>
          </w:tcPr>
          <w:p w14:paraId="0336559A" w14:textId="2BD93CE7" w:rsidR="000C2665" w:rsidRPr="000C2665" w:rsidRDefault="000C2665" w:rsidP="00CE5B4D">
            <w:pPr>
              <w:pStyle w:val="Workplan1"/>
              <w:rPr>
                <w:rFonts w:asciiTheme="minorHAnsi" w:hAnsiTheme="minorHAnsi"/>
                <w:color w:val="000000" w:themeColor="text1"/>
                <w:sz w:val="20"/>
                <w:szCs w:val="20"/>
              </w:rPr>
            </w:pPr>
            <w:r w:rsidRPr="000C2665">
              <w:rPr>
                <w:color w:val="000000" w:themeColor="text1"/>
                <w:sz w:val="20"/>
              </w:rPr>
              <w:t xml:space="preserve">Philippe </w:t>
            </w:r>
            <w:proofErr w:type="spellStart"/>
            <w:r w:rsidRPr="000C2665">
              <w:rPr>
                <w:color w:val="000000" w:themeColor="text1"/>
                <w:sz w:val="20"/>
              </w:rPr>
              <w:t>Bearez</w:t>
            </w:r>
            <w:proofErr w:type="spellEnd"/>
          </w:p>
        </w:tc>
        <w:tc>
          <w:tcPr>
            <w:tcW w:w="1068" w:type="dxa"/>
            <w:vAlign w:val="bottom"/>
          </w:tcPr>
          <w:p w14:paraId="567EB36F" w14:textId="48023931" w:rsidR="000C2665"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M</w:t>
            </w:r>
          </w:p>
        </w:tc>
        <w:tc>
          <w:tcPr>
            <w:tcW w:w="1157" w:type="dxa"/>
          </w:tcPr>
          <w:p w14:paraId="55B695E6" w14:textId="1858ED63" w:rsidR="000C2665"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INRA</w:t>
            </w:r>
          </w:p>
        </w:tc>
        <w:tc>
          <w:tcPr>
            <w:tcW w:w="1068" w:type="dxa"/>
            <w:vAlign w:val="bottom"/>
          </w:tcPr>
          <w:p w14:paraId="58A16A9A" w14:textId="2697A79D" w:rsidR="000C2665"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PhD</w:t>
            </w:r>
          </w:p>
        </w:tc>
        <w:tc>
          <w:tcPr>
            <w:tcW w:w="1246" w:type="dxa"/>
            <w:vAlign w:val="bottom"/>
          </w:tcPr>
          <w:p w14:paraId="43836BD0" w14:textId="2305F1CD" w:rsidR="000C2665"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Entomology</w:t>
            </w:r>
          </w:p>
        </w:tc>
        <w:tc>
          <w:tcPr>
            <w:tcW w:w="1655" w:type="dxa"/>
            <w:vAlign w:val="bottom"/>
          </w:tcPr>
          <w:p w14:paraId="23CBEA8C" w14:textId="77777777" w:rsidR="000C2665" w:rsidRDefault="000C2665" w:rsidP="00CE5B4D">
            <w:pPr>
              <w:pStyle w:val="Workplan1"/>
              <w:rPr>
                <w:rFonts w:asciiTheme="minorHAnsi" w:hAnsiTheme="minorHAnsi"/>
                <w:b/>
                <w:color w:val="000000" w:themeColor="text1"/>
                <w:sz w:val="20"/>
                <w:szCs w:val="20"/>
              </w:rPr>
            </w:pPr>
          </w:p>
        </w:tc>
        <w:tc>
          <w:tcPr>
            <w:tcW w:w="1276" w:type="dxa"/>
          </w:tcPr>
          <w:p w14:paraId="60F1CA7C" w14:textId="77777777" w:rsidR="000C2665" w:rsidRPr="008D20CA" w:rsidRDefault="000C2665" w:rsidP="00CE5B4D">
            <w:pPr>
              <w:pStyle w:val="Workplan1"/>
              <w:rPr>
                <w:rFonts w:asciiTheme="minorHAnsi" w:hAnsiTheme="minorHAnsi"/>
                <w:b/>
                <w:color w:val="000000" w:themeColor="text1"/>
                <w:sz w:val="20"/>
                <w:szCs w:val="20"/>
              </w:rPr>
            </w:pPr>
          </w:p>
        </w:tc>
        <w:tc>
          <w:tcPr>
            <w:tcW w:w="1183" w:type="dxa"/>
            <w:vAlign w:val="bottom"/>
          </w:tcPr>
          <w:p w14:paraId="36F1D7C8" w14:textId="361A0F0E" w:rsidR="000C2665" w:rsidRPr="008D20CA" w:rsidRDefault="000C2665" w:rsidP="00CE5B4D">
            <w:pPr>
              <w:pStyle w:val="Workplan1"/>
              <w:rPr>
                <w:rFonts w:asciiTheme="minorHAnsi" w:hAnsiTheme="minorHAnsi"/>
                <w:b/>
                <w:color w:val="000000" w:themeColor="text1"/>
                <w:sz w:val="20"/>
                <w:szCs w:val="20"/>
              </w:rPr>
            </w:pPr>
            <w:r>
              <w:rPr>
                <w:rFonts w:asciiTheme="minorHAnsi" w:hAnsiTheme="minorHAnsi"/>
                <w:b/>
                <w:color w:val="000000" w:themeColor="text1"/>
                <w:sz w:val="20"/>
                <w:szCs w:val="20"/>
              </w:rPr>
              <w:t>France</w:t>
            </w:r>
          </w:p>
        </w:tc>
      </w:tr>
      <w:tr w:rsidR="000C2665" w:rsidRPr="001D5539" w14:paraId="6E176F07" w14:textId="77777777" w:rsidTr="00477C57">
        <w:tc>
          <w:tcPr>
            <w:tcW w:w="1601" w:type="dxa"/>
          </w:tcPr>
          <w:p w14:paraId="5253273A" w14:textId="1BAACFFB" w:rsidR="000C2665" w:rsidRPr="001D5539" w:rsidRDefault="000C2665" w:rsidP="00CA5B2D">
            <w:pPr>
              <w:rPr>
                <w:b/>
                <w:sz w:val="20"/>
              </w:rPr>
            </w:pPr>
          </w:p>
        </w:tc>
        <w:tc>
          <w:tcPr>
            <w:tcW w:w="1068" w:type="dxa"/>
          </w:tcPr>
          <w:p w14:paraId="5B14B336" w14:textId="0FCBE207" w:rsidR="000C2665" w:rsidRPr="001D5539" w:rsidRDefault="000C2665" w:rsidP="00CA5B2D">
            <w:pPr>
              <w:rPr>
                <w:b/>
                <w:sz w:val="20"/>
              </w:rPr>
            </w:pPr>
          </w:p>
        </w:tc>
        <w:tc>
          <w:tcPr>
            <w:tcW w:w="1157" w:type="dxa"/>
          </w:tcPr>
          <w:p w14:paraId="442C01F9" w14:textId="2419E0A5" w:rsidR="000C2665" w:rsidRPr="001D5539" w:rsidRDefault="000C2665" w:rsidP="00CA5B2D">
            <w:pPr>
              <w:rPr>
                <w:b/>
                <w:sz w:val="20"/>
              </w:rPr>
            </w:pPr>
          </w:p>
        </w:tc>
        <w:tc>
          <w:tcPr>
            <w:tcW w:w="1068" w:type="dxa"/>
          </w:tcPr>
          <w:p w14:paraId="675481C0" w14:textId="186CE1A9" w:rsidR="000C2665" w:rsidRPr="001D5539" w:rsidRDefault="000C2665" w:rsidP="00CA5B2D">
            <w:pPr>
              <w:rPr>
                <w:b/>
                <w:sz w:val="20"/>
              </w:rPr>
            </w:pPr>
          </w:p>
        </w:tc>
        <w:tc>
          <w:tcPr>
            <w:tcW w:w="1246" w:type="dxa"/>
          </w:tcPr>
          <w:p w14:paraId="300289DA" w14:textId="76C9025F" w:rsidR="000C2665" w:rsidRPr="001D5539" w:rsidRDefault="000C2665" w:rsidP="00CA5B2D">
            <w:pPr>
              <w:rPr>
                <w:b/>
                <w:sz w:val="20"/>
              </w:rPr>
            </w:pPr>
          </w:p>
        </w:tc>
        <w:tc>
          <w:tcPr>
            <w:tcW w:w="1655" w:type="dxa"/>
          </w:tcPr>
          <w:p w14:paraId="6C6F47A2" w14:textId="77777777" w:rsidR="000C2665" w:rsidRPr="001D5539" w:rsidRDefault="000C2665" w:rsidP="00CA5B2D">
            <w:pPr>
              <w:rPr>
                <w:b/>
                <w:sz w:val="20"/>
              </w:rPr>
            </w:pPr>
          </w:p>
        </w:tc>
        <w:tc>
          <w:tcPr>
            <w:tcW w:w="1276" w:type="dxa"/>
          </w:tcPr>
          <w:p w14:paraId="041C1115" w14:textId="254C2F8D" w:rsidR="000C2665" w:rsidRPr="001D5539" w:rsidRDefault="000C2665" w:rsidP="00CA5B2D">
            <w:pPr>
              <w:rPr>
                <w:b/>
                <w:sz w:val="20"/>
              </w:rPr>
            </w:pPr>
          </w:p>
        </w:tc>
        <w:tc>
          <w:tcPr>
            <w:tcW w:w="1183" w:type="dxa"/>
          </w:tcPr>
          <w:p w14:paraId="43C81697" w14:textId="5DDDE94E" w:rsidR="000C2665" w:rsidRPr="001D5539" w:rsidRDefault="000C2665" w:rsidP="00CA5B2D">
            <w:pPr>
              <w:rPr>
                <w:b/>
                <w:sz w:val="20"/>
              </w:rPr>
            </w:pPr>
          </w:p>
        </w:tc>
      </w:tr>
    </w:tbl>
    <w:p w14:paraId="140B4706" w14:textId="77777777" w:rsidR="00307E65" w:rsidRPr="001D5539" w:rsidRDefault="00307E65" w:rsidP="00307E65"/>
    <w:p w14:paraId="0FB05ED0" w14:textId="612898E7" w:rsidR="00307E65" w:rsidRDefault="00307E65" w:rsidP="00307E65">
      <w:pPr>
        <w:numPr>
          <w:ilvl w:val="2"/>
          <w:numId w:val="1"/>
        </w:numPr>
        <w:ind w:hanging="360"/>
        <w:contextualSpacing/>
      </w:pPr>
      <w:r w:rsidRPr="001D5539">
        <w:t>For students who have completed their degree and returned to their home country, indicate if they are employed in their field and the name of the employer if known.</w:t>
      </w:r>
    </w:p>
    <w:p w14:paraId="6D7ED299" w14:textId="330B7825" w:rsidR="00DA1CCD" w:rsidRPr="001D5539" w:rsidRDefault="00DA1CCD" w:rsidP="00DA1CCD">
      <w:pPr>
        <w:ind w:left="1080"/>
        <w:contextualSpacing/>
      </w:pPr>
      <w:r>
        <w:t xml:space="preserve">Joseph </w:t>
      </w:r>
      <w:proofErr w:type="spellStart"/>
      <w:r>
        <w:t>McNitt</w:t>
      </w:r>
      <w:proofErr w:type="spellEnd"/>
      <w:r>
        <w:t>: Currently working by Epic Systems Corporation.</w:t>
      </w:r>
    </w:p>
    <w:p w14:paraId="7C321CCA" w14:textId="77777777" w:rsidR="00307E65" w:rsidRPr="001D5539" w:rsidRDefault="00307E65" w:rsidP="00307E65">
      <w:pPr>
        <w:numPr>
          <w:ilvl w:val="1"/>
          <w:numId w:val="1"/>
        </w:numPr>
        <w:ind w:hanging="360"/>
        <w:contextualSpacing/>
      </w:pPr>
      <w:r w:rsidRPr="001D5539">
        <w:t>Institutional Development</w:t>
      </w:r>
    </w:p>
    <w:p w14:paraId="2987594F" w14:textId="77777777" w:rsidR="00307E65" w:rsidRPr="001D5539" w:rsidRDefault="00307E65" w:rsidP="00307E65">
      <w:pPr>
        <w:numPr>
          <w:ilvl w:val="2"/>
          <w:numId w:val="1"/>
        </w:numPr>
        <w:ind w:hanging="360"/>
        <w:contextualSpacing/>
      </w:pPr>
      <w:r w:rsidRPr="001D5539">
        <w:t>Description</w:t>
      </w:r>
    </w:p>
    <w:p w14:paraId="487A0324" w14:textId="77777777" w:rsidR="00307E65" w:rsidRDefault="00307E65" w:rsidP="00307E65">
      <w:pPr>
        <w:numPr>
          <w:ilvl w:val="2"/>
          <w:numId w:val="1"/>
        </w:numPr>
        <w:ind w:hanging="360"/>
        <w:contextualSpacing/>
      </w:pPr>
      <w:r w:rsidRPr="001D5539">
        <w:t>Partners</w:t>
      </w:r>
    </w:p>
    <w:p w14:paraId="0BD754F2" w14:textId="77777777" w:rsidR="00AB262C" w:rsidRPr="001D5539" w:rsidRDefault="00AB262C" w:rsidP="00AB262C">
      <w:pPr>
        <w:ind w:left="720"/>
        <w:contextualSpacing/>
      </w:pPr>
    </w:p>
    <w:p w14:paraId="5EE28BB9" w14:textId="77777777" w:rsidR="00307E65" w:rsidRPr="001D5539" w:rsidRDefault="00307E65" w:rsidP="00307E65">
      <w:pPr>
        <w:numPr>
          <w:ilvl w:val="0"/>
          <w:numId w:val="1"/>
        </w:numPr>
        <w:ind w:hanging="360"/>
        <w:contextualSpacing/>
        <w:rPr>
          <w:highlight w:val="white"/>
        </w:rPr>
      </w:pPr>
      <w:r w:rsidRPr="001D5539">
        <w:rPr>
          <w:highlight w:val="white"/>
        </w:rPr>
        <w:t xml:space="preserve"> Innovation Transfer and Scaling Partnerships</w:t>
      </w:r>
    </w:p>
    <w:p w14:paraId="341720CF" w14:textId="77777777" w:rsidR="00307E65" w:rsidRPr="001D5539" w:rsidRDefault="00307E65" w:rsidP="00307E65">
      <w:pPr>
        <w:numPr>
          <w:ilvl w:val="1"/>
          <w:numId w:val="1"/>
        </w:numPr>
        <w:ind w:hanging="360"/>
        <w:contextualSpacing/>
        <w:rPr>
          <w:highlight w:val="white"/>
        </w:rPr>
      </w:pPr>
      <w:r w:rsidRPr="001D5539">
        <w:rPr>
          <w:highlight w:val="white"/>
        </w:rPr>
        <w:t>Plan of Action</w:t>
      </w:r>
    </w:p>
    <w:p w14:paraId="76526E8D" w14:textId="77777777" w:rsidR="00307E65" w:rsidRPr="001D5539" w:rsidRDefault="00307E65" w:rsidP="00307E65">
      <w:pPr>
        <w:numPr>
          <w:ilvl w:val="2"/>
          <w:numId w:val="1"/>
        </w:numPr>
        <w:ind w:hanging="360"/>
        <w:contextualSpacing/>
        <w:rPr>
          <w:highlight w:val="white"/>
        </w:rPr>
      </w:pPr>
      <w:r w:rsidRPr="001D5539">
        <w:rPr>
          <w:highlight w:val="white"/>
        </w:rPr>
        <w:lastRenderedPageBreak/>
        <w:t>Steps taken</w:t>
      </w:r>
    </w:p>
    <w:p w14:paraId="536810C1" w14:textId="77777777" w:rsidR="00307E65" w:rsidRPr="001D5539" w:rsidRDefault="00307E65" w:rsidP="00307E65">
      <w:pPr>
        <w:numPr>
          <w:ilvl w:val="2"/>
          <w:numId w:val="1"/>
        </w:numPr>
        <w:ind w:hanging="360"/>
        <w:contextualSpacing/>
        <w:rPr>
          <w:highlight w:val="white"/>
        </w:rPr>
      </w:pPr>
      <w:r w:rsidRPr="001D5539">
        <w:rPr>
          <w:highlight w:val="white"/>
        </w:rPr>
        <w:t>Partnerships made</w:t>
      </w:r>
    </w:p>
    <w:p w14:paraId="5A57ADEE" w14:textId="77777777" w:rsidR="00307E65" w:rsidRPr="001D5539" w:rsidRDefault="00307E65" w:rsidP="00307E65">
      <w:pPr>
        <w:numPr>
          <w:ilvl w:val="2"/>
          <w:numId w:val="1"/>
        </w:numPr>
        <w:ind w:hanging="360"/>
        <w:contextualSpacing/>
        <w:rPr>
          <w:highlight w:val="white"/>
        </w:rPr>
      </w:pPr>
      <w:r w:rsidRPr="001D5539">
        <w:rPr>
          <w:highlight w:val="white"/>
        </w:rPr>
        <w:t>Technologies ready to scale</w:t>
      </w:r>
    </w:p>
    <w:p w14:paraId="70B859ED" w14:textId="77777777" w:rsidR="00307E65" w:rsidRPr="001D5539" w:rsidRDefault="00307E65" w:rsidP="00307E65">
      <w:pPr>
        <w:numPr>
          <w:ilvl w:val="2"/>
          <w:numId w:val="1"/>
        </w:numPr>
        <w:ind w:hanging="360"/>
        <w:contextualSpacing/>
        <w:rPr>
          <w:highlight w:val="white"/>
        </w:rPr>
      </w:pPr>
      <w:r w:rsidRPr="001D5539">
        <w:rPr>
          <w:highlight w:val="white"/>
        </w:rPr>
        <w:t>Technologies transferred</w:t>
      </w:r>
    </w:p>
    <w:p w14:paraId="6B5ECA76" w14:textId="77777777" w:rsidR="00307E65" w:rsidRPr="001D5539" w:rsidRDefault="00307E65" w:rsidP="00307E65">
      <w:pPr>
        <w:numPr>
          <w:ilvl w:val="2"/>
          <w:numId w:val="1"/>
        </w:numPr>
        <w:ind w:hanging="360"/>
        <w:contextualSpacing/>
        <w:rPr>
          <w:highlight w:val="white"/>
        </w:rPr>
      </w:pPr>
      <w:r w:rsidRPr="001D5539">
        <w:rPr>
          <w:highlight w:val="white"/>
        </w:rPr>
        <w:t xml:space="preserve">Technologies scaled </w:t>
      </w:r>
    </w:p>
    <w:p w14:paraId="2E8A0A54" w14:textId="77777777" w:rsidR="00307E65" w:rsidRPr="001D5539" w:rsidRDefault="00307E65" w:rsidP="00307E65">
      <w:pPr>
        <w:numPr>
          <w:ilvl w:val="0"/>
          <w:numId w:val="1"/>
        </w:numPr>
        <w:ind w:hanging="360"/>
        <w:contextualSpacing/>
      </w:pPr>
      <w:r w:rsidRPr="001D5539">
        <w:t>Open Data Management Plan</w:t>
      </w:r>
    </w:p>
    <w:p w14:paraId="00BAFCEE" w14:textId="77777777" w:rsidR="00307E65" w:rsidRPr="001D5539" w:rsidRDefault="00307E65" w:rsidP="00307E65">
      <w:pPr>
        <w:numPr>
          <w:ilvl w:val="1"/>
          <w:numId w:val="1"/>
        </w:numPr>
        <w:ind w:hanging="360"/>
        <w:contextualSpacing/>
      </w:pPr>
      <w:r w:rsidRPr="001D5539">
        <w:t>Provide a status report to include location of data made public</w:t>
      </w:r>
    </w:p>
    <w:p w14:paraId="2085E3B8" w14:textId="77777777" w:rsidR="00307E65" w:rsidRPr="001D5539" w:rsidRDefault="00307E65" w:rsidP="00307E65">
      <w:pPr>
        <w:numPr>
          <w:ilvl w:val="0"/>
          <w:numId w:val="1"/>
        </w:numPr>
        <w:ind w:hanging="360"/>
        <w:contextualSpacing/>
      </w:pPr>
      <w:r w:rsidRPr="001D5539">
        <w:t>Future Directions</w:t>
      </w:r>
    </w:p>
    <w:p w14:paraId="4B7DD898" w14:textId="77777777" w:rsidR="00404A1E" w:rsidRPr="001D5539" w:rsidRDefault="00404A1E"/>
    <w:p w14:paraId="35EB20E4" w14:textId="77777777" w:rsidR="00FA7111" w:rsidRPr="001D5539" w:rsidRDefault="00FA7111"/>
    <w:p w14:paraId="18598892" w14:textId="77777777" w:rsidR="00FA7111" w:rsidRPr="001D5539" w:rsidRDefault="00FA7111" w:rsidP="00FA7111">
      <w:pPr>
        <w:pStyle w:val="ListParagraph"/>
        <w:numPr>
          <w:ilvl w:val="0"/>
          <w:numId w:val="4"/>
        </w:numPr>
      </w:pPr>
      <w:r w:rsidRPr="001D5539">
        <w:rPr>
          <w:highlight w:val="white"/>
        </w:rPr>
        <w:t>District level</w:t>
      </w:r>
      <w:r w:rsidRPr="001D5539">
        <w:t>.</w:t>
      </w:r>
    </w:p>
    <w:p w14:paraId="3DD9164A" w14:textId="77777777" w:rsidR="00FA7111" w:rsidRPr="001D5539" w:rsidRDefault="00FA7111" w:rsidP="00FA7111">
      <w:pPr>
        <w:pStyle w:val="ListParagraph"/>
        <w:numPr>
          <w:ilvl w:val="0"/>
          <w:numId w:val="4"/>
        </w:numPr>
      </w:pPr>
      <w:r w:rsidRPr="001D5539">
        <w:t xml:space="preserve">Provide </w:t>
      </w:r>
      <w:r w:rsidR="00D8129A">
        <w:t xml:space="preserve">names, </w:t>
      </w:r>
      <w:r w:rsidRPr="001D5539">
        <w:t>institutional affiliation and country.</w:t>
      </w:r>
    </w:p>
    <w:p w14:paraId="4C38F923" w14:textId="77777777" w:rsidR="00FA7111" w:rsidRPr="001D5539" w:rsidRDefault="00FA7111" w:rsidP="00FA7111">
      <w:pPr>
        <w:pStyle w:val="ListParagraph"/>
        <w:numPr>
          <w:ilvl w:val="0"/>
          <w:numId w:val="4"/>
        </w:numPr>
      </w:pPr>
      <w:r w:rsidRPr="001D5539">
        <w:rPr>
          <w:highlight w:val="white"/>
        </w:rPr>
        <w:t>Link to relevant section of annual workplan.</w:t>
      </w:r>
    </w:p>
    <w:p w14:paraId="40BA8EE7" w14:textId="77777777" w:rsidR="00FA7111" w:rsidRPr="001D5539" w:rsidRDefault="00FA7111" w:rsidP="00FA7111">
      <w:pPr>
        <w:pStyle w:val="ListParagraph"/>
        <w:numPr>
          <w:ilvl w:val="0"/>
          <w:numId w:val="4"/>
        </w:numPr>
      </w:pPr>
      <w:r w:rsidRPr="001D5539">
        <w:rPr>
          <w:highlight w:val="white"/>
        </w:rPr>
        <w:t xml:space="preserve">Provide full citation for </w:t>
      </w:r>
      <w:r w:rsidRPr="001D5539">
        <w:t>publications and indicate if peer-reviewed</w:t>
      </w:r>
    </w:p>
    <w:p w14:paraId="50090FEE" w14:textId="77777777" w:rsidR="00FA7111" w:rsidRPr="001D5539" w:rsidRDefault="00FA7111" w:rsidP="00FA7111">
      <w:pPr>
        <w:pStyle w:val="ListParagraph"/>
        <w:numPr>
          <w:ilvl w:val="0"/>
          <w:numId w:val="4"/>
        </w:numPr>
        <w:spacing w:after="0" w:line="240" w:lineRule="auto"/>
      </w:pPr>
      <w:r w:rsidRPr="001D5539">
        <w:t>This section is to serve as a compilation of all program training activities</w:t>
      </w:r>
      <w:r w:rsidRPr="001D5539">
        <w:rPr>
          <w:highlight w:val="white"/>
        </w:rPr>
        <w:t xml:space="preserve"> for the 12 month reporting period a</w:t>
      </w:r>
      <w:r w:rsidRPr="001D5539">
        <w:t>nd</w:t>
      </w:r>
      <w:r w:rsidR="001D5539">
        <w:t xml:space="preserve"> not meant to duplicate the Cap</w:t>
      </w:r>
      <w:r w:rsidR="00BD1D21">
        <w:t>acity Building section under I(f</w:t>
      </w:r>
      <w:r w:rsidR="001D5539">
        <w:t>)</w:t>
      </w:r>
    </w:p>
    <w:p w14:paraId="06B4F967" w14:textId="77777777" w:rsidR="00FA7111" w:rsidRPr="001D5539" w:rsidRDefault="00FA7111" w:rsidP="00FA7111">
      <w:pPr>
        <w:pStyle w:val="ListParagraph"/>
        <w:numPr>
          <w:ilvl w:val="0"/>
          <w:numId w:val="4"/>
        </w:numPr>
        <w:spacing w:after="0" w:line="240" w:lineRule="auto"/>
      </w:pPr>
      <w:r w:rsidRPr="001D5539">
        <w:rPr>
          <w:highlight w:val="white"/>
        </w:rPr>
        <w:t>Such as farmers, government officials, women entrepreneurs</w:t>
      </w:r>
      <w:r w:rsidR="006F5337">
        <w:t>…</w:t>
      </w:r>
    </w:p>
    <w:p w14:paraId="67D09305" w14:textId="77777777" w:rsidR="00FA7111" w:rsidRPr="001D5539" w:rsidRDefault="00FA7111" w:rsidP="00FA7111">
      <w:pPr>
        <w:pStyle w:val="ListParagraph"/>
        <w:numPr>
          <w:ilvl w:val="0"/>
          <w:numId w:val="4"/>
        </w:numPr>
        <w:spacing w:after="0" w:line="240" w:lineRule="auto"/>
      </w:pPr>
      <w:r w:rsidRPr="001D5539">
        <w:rPr>
          <w:highlight w:val="white"/>
        </w:rPr>
        <w:t>Disaggregate by gender if known</w:t>
      </w:r>
      <w:r w:rsidR="006F5337">
        <w:t>.</w:t>
      </w:r>
    </w:p>
    <w:p w14:paraId="47A52645" w14:textId="77777777" w:rsidR="00FA7111" w:rsidRPr="001D5539" w:rsidRDefault="00FA7111" w:rsidP="00FA7111">
      <w:pPr>
        <w:pStyle w:val="ListParagraph"/>
        <w:numPr>
          <w:ilvl w:val="0"/>
          <w:numId w:val="4"/>
        </w:numPr>
        <w:spacing w:after="0" w:line="240" w:lineRule="auto"/>
      </w:pPr>
      <w:r w:rsidRPr="001D5539">
        <w:rPr>
          <w:highlight w:val="white"/>
        </w:rPr>
        <w:t>Anticipated graduation date or end of program support</w:t>
      </w:r>
      <w:r w:rsidR="006F5337">
        <w:t>.</w:t>
      </w:r>
    </w:p>
    <w:p w14:paraId="25B9FDC9" w14:textId="77777777" w:rsidR="00FA7111" w:rsidRPr="001D5539" w:rsidRDefault="00FA7111" w:rsidP="006F5337">
      <w:pPr>
        <w:pStyle w:val="ListParagraph"/>
        <w:numPr>
          <w:ilvl w:val="0"/>
          <w:numId w:val="4"/>
        </w:numPr>
        <w:spacing w:after="0" w:line="240" w:lineRule="auto"/>
      </w:pPr>
      <w:r w:rsidRPr="001D5539">
        <w:rPr>
          <w:highlight w:val="white"/>
        </w:rPr>
        <w:t xml:space="preserve">Indicate </w:t>
      </w:r>
      <w:r w:rsidR="00A60878" w:rsidRPr="001D5539">
        <w:rPr>
          <w:highlight w:val="white"/>
        </w:rPr>
        <w:t>if program</w:t>
      </w:r>
      <w:r w:rsidRPr="001D5539">
        <w:rPr>
          <w:highlight w:val="white"/>
        </w:rPr>
        <w:t xml:space="preserve"> support resulted in a degree</w:t>
      </w:r>
      <w:r w:rsidR="006F5337">
        <w:t>.</w:t>
      </w:r>
    </w:p>
    <w:sectPr w:rsidR="00FA7111" w:rsidRPr="001D55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1C05A" w14:textId="77777777" w:rsidR="006154AB" w:rsidRDefault="006154AB" w:rsidP="00307E65">
      <w:r>
        <w:separator/>
      </w:r>
    </w:p>
  </w:endnote>
  <w:endnote w:type="continuationSeparator" w:id="0">
    <w:p w14:paraId="40B9E99B" w14:textId="77777777" w:rsidR="006154AB" w:rsidRDefault="006154AB" w:rsidP="0030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Segoe UI">
    <w:altName w:val="Arial"/>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78B55" w14:textId="77777777" w:rsidR="006154AB" w:rsidRDefault="006154AB" w:rsidP="00307E65">
      <w:r>
        <w:separator/>
      </w:r>
    </w:p>
  </w:footnote>
  <w:footnote w:type="continuationSeparator" w:id="0">
    <w:p w14:paraId="350893AC" w14:textId="77777777" w:rsidR="006154AB" w:rsidRDefault="006154AB" w:rsidP="00307E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1D34"/>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 w15:restartNumberingAfterBreak="0">
    <w:nsid w:val="0662016F"/>
    <w:multiLevelType w:val="multilevel"/>
    <w:tmpl w:val="33828D64"/>
    <w:lvl w:ilvl="0">
      <w:start w:val="1"/>
      <w:numFmt w:val="decimal"/>
      <w:lvlText w:val="%1)"/>
      <w:lvlJc w:val="left"/>
      <w:pPr>
        <w:ind w:left="2880" w:firstLine="0"/>
      </w:pPr>
    </w:lvl>
    <w:lvl w:ilvl="1">
      <w:start w:val="1"/>
      <w:numFmt w:val="lowerLetter"/>
      <w:lvlText w:val="%2)"/>
      <w:lvlJc w:val="left"/>
      <w:pPr>
        <w:ind w:left="3240" w:firstLine="360"/>
      </w:pPr>
    </w:lvl>
    <w:lvl w:ilvl="2">
      <w:start w:val="1"/>
      <w:numFmt w:val="lowerRoman"/>
      <w:lvlText w:val="%3)"/>
      <w:lvlJc w:val="left"/>
      <w:pPr>
        <w:ind w:left="3600" w:firstLine="720"/>
      </w:pPr>
    </w:lvl>
    <w:lvl w:ilvl="3">
      <w:start w:val="2"/>
      <w:numFmt w:val="lowerLetter"/>
      <w:lvlText w:val="%4)"/>
      <w:lvlJc w:val="left"/>
      <w:pPr>
        <w:ind w:left="3960" w:hanging="360"/>
      </w:pPr>
      <w:rPr>
        <w:rFonts w:hint="default"/>
      </w:rPr>
    </w:lvl>
    <w:lvl w:ilvl="4">
      <w:start w:val="1"/>
      <w:numFmt w:val="bullet"/>
      <w:lvlText w:val=""/>
      <w:lvlJc w:val="left"/>
      <w:pPr>
        <w:ind w:left="6120" w:hanging="360"/>
      </w:pPr>
      <w:rPr>
        <w:rFonts w:ascii="Symbol" w:hAnsi="Symbol" w:hint="default"/>
      </w:rPr>
    </w:lvl>
    <w:lvl w:ilvl="5">
      <w:start w:val="1"/>
      <w:numFmt w:val="lowerRoman"/>
      <w:lvlText w:val="(%6)"/>
      <w:lvlJc w:val="left"/>
      <w:pPr>
        <w:ind w:left="4680" w:firstLine="1800"/>
      </w:pPr>
    </w:lvl>
    <w:lvl w:ilvl="6">
      <w:start w:val="1"/>
      <w:numFmt w:val="decimal"/>
      <w:lvlText w:val="%7."/>
      <w:lvlJc w:val="left"/>
      <w:pPr>
        <w:ind w:left="5040" w:firstLine="2160"/>
      </w:pPr>
    </w:lvl>
    <w:lvl w:ilvl="7">
      <w:start w:val="1"/>
      <w:numFmt w:val="lowerLetter"/>
      <w:lvlText w:val="%8."/>
      <w:lvlJc w:val="left"/>
      <w:pPr>
        <w:ind w:left="5400" w:firstLine="2520"/>
      </w:pPr>
    </w:lvl>
    <w:lvl w:ilvl="8">
      <w:start w:val="1"/>
      <w:numFmt w:val="lowerRoman"/>
      <w:lvlText w:val="%9."/>
      <w:lvlJc w:val="left"/>
      <w:pPr>
        <w:ind w:left="5760" w:firstLine="2880"/>
      </w:pPr>
    </w:lvl>
  </w:abstractNum>
  <w:abstractNum w:abstractNumId="2" w15:restartNumberingAfterBreak="0">
    <w:nsid w:val="06CE3100"/>
    <w:multiLevelType w:val="multilevel"/>
    <w:tmpl w:val="01765590"/>
    <w:lvl w:ilvl="0">
      <w:start w:val="1"/>
      <w:numFmt w:val="bullet"/>
      <w:lvlText w:val=""/>
      <w:lvlJc w:val="left"/>
      <w:pPr>
        <w:ind w:left="720" w:hanging="360"/>
      </w:pPr>
      <w:rPr>
        <w:rFonts w:ascii="Symbol" w:hAnsi="Symbol" w:hint="default"/>
      </w:r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 w15:restartNumberingAfterBreak="0">
    <w:nsid w:val="0E173A83"/>
    <w:multiLevelType w:val="multilevel"/>
    <w:tmpl w:val="33828D64"/>
    <w:lvl w:ilvl="0">
      <w:start w:val="1"/>
      <w:numFmt w:val="decimal"/>
      <w:lvlText w:val="%1)"/>
      <w:lvlJc w:val="left"/>
      <w:pPr>
        <w:ind w:left="2880" w:firstLine="0"/>
      </w:pPr>
    </w:lvl>
    <w:lvl w:ilvl="1">
      <w:start w:val="1"/>
      <w:numFmt w:val="lowerLetter"/>
      <w:lvlText w:val="%2)"/>
      <w:lvlJc w:val="left"/>
      <w:pPr>
        <w:ind w:left="3240" w:firstLine="360"/>
      </w:pPr>
    </w:lvl>
    <w:lvl w:ilvl="2">
      <w:start w:val="1"/>
      <w:numFmt w:val="lowerRoman"/>
      <w:lvlText w:val="%3)"/>
      <w:lvlJc w:val="left"/>
      <w:pPr>
        <w:ind w:left="3600" w:firstLine="720"/>
      </w:pPr>
    </w:lvl>
    <w:lvl w:ilvl="3">
      <w:start w:val="2"/>
      <w:numFmt w:val="lowerLetter"/>
      <w:lvlText w:val="%4)"/>
      <w:lvlJc w:val="left"/>
      <w:pPr>
        <w:ind w:left="3960" w:hanging="360"/>
      </w:pPr>
      <w:rPr>
        <w:rFonts w:hint="default"/>
      </w:rPr>
    </w:lvl>
    <w:lvl w:ilvl="4">
      <w:start w:val="1"/>
      <w:numFmt w:val="bullet"/>
      <w:lvlText w:val=""/>
      <w:lvlJc w:val="left"/>
      <w:pPr>
        <w:ind w:left="6120" w:hanging="360"/>
      </w:pPr>
      <w:rPr>
        <w:rFonts w:ascii="Symbol" w:hAnsi="Symbol" w:hint="default"/>
      </w:rPr>
    </w:lvl>
    <w:lvl w:ilvl="5">
      <w:start w:val="1"/>
      <w:numFmt w:val="lowerRoman"/>
      <w:lvlText w:val="(%6)"/>
      <w:lvlJc w:val="left"/>
      <w:pPr>
        <w:ind w:left="4680" w:firstLine="1800"/>
      </w:pPr>
    </w:lvl>
    <w:lvl w:ilvl="6">
      <w:start w:val="1"/>
      <w:numFmt w:val="decimal"/>
      <w:lvlText w:val="%7."/>
      <w:lvlJc w:val="left"/>
      <w:pPr>
        <w:ind w:left="5040" w:firstLine="2160"/>
      </w:pPr>
    </w:lvl>
    <w:lvl w:ilvl="7">
      <w:start w:val="1"/>
      <w:numFmt w:val="lowerLetter"/>
      <w:lvlText w:val="%8."/>
      <w:lvlJc w:val="left"/>
      <w:pPr>
        <w:ind w:left="5400" w:firstLine="2520"/>
      </w:pPr>
    </w:lvl>
    <w:lvl w:ilvl="8">
      <w:start w:val="1"/>
      <w:numFmt w:val="lowerRoman"/>
      <w:lvlText w:val="%9."/>
      <w:lvlJc w:val="left"/>
      <w:pPr>
        <w:ind w:left="5760" w:firstLine="2880"/>
      </w:pPr>
    </w:lvl>
  </w:abstractNum>
  <w:abstractNum w:abstractNumId="4" w15:restartNumberingAfterBreak="0">
    <w:nsid w:val="107459EF"/>
    <w:multiLevelType w:val="hybridMultilevel"/>
    <w:tmpl w:val="BABEAB4C"/>
    <w:lvl w:ilvl="0" w:tplc="03AEA94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B76EF9"/>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6" w15:restartNumberingAfterBreak="0">
    <w:nsid w:val="10EF487F"/>
    <w:multiLevelType w:val="hybridMultilevel"/>
    <w:tmpl w:val="D36C832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43E453E"/>
    <w:multiLevelType w:val="hybridMultilevel"/>
    <w:tmpl w:val="4D66D5F6"/>
    <w:lvl w:ilvl="0" w:tplc="1AACA526">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18AD6AC3"/>
    <w:multiLevelType w:val="hybridMultilevel"/>
    <w:tmpl w:val="2D2C72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7E2C05"/>
    <w:multiLevelType w:val="multilevel"/>
    <w:tmpl w:val="A81829C6"/>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lowerLetter"/>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0" w15:restartNumberingAfterBreak="0">
    <w:nsid w:val="1E850C36"/>
    <w:multiLevelType w:val="hybridMultilevel"/>
    <w:tmpl w:val="2FDA202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13E0891"/>
    <w:multiLevelType w:val="multilevel"/>
    <w:tmpl w:val="9D740F98"/>
    <w:lvl w:ilvl="0">
      <w:start w:val="1"/>
      <w:numFmt w:val="decimal"/>
      <w:lvlText w:val="%1)"/>
      <w:lvlJc w:val="left"/>
      <w:pPr>
        <w:ind w:left="360" w:firstLine="0"/>
      </w:pPr>
      <w:rPr>
        <w:rFonts w:hint="default"/>
      </w:rPr>
    </w:lvl>
    <w:lvl w:ilvl="1">
      <w:start w:val="5"/>
      <w:numFmt w:val="lowerLetter"/>
      <w:lvlText w:val="%2)"/>
      <w:lvlJc w:val="left"/>
      <w:pPr>
        <w:ind w:left="720" w:firstLine="360"/>
      </w:pPr>
      <w:rPr>
        <w:rFonts w:hint="default"/>
      </w:rPr>
    </w:lvl>
    <w:lvl w:ilvl="2">
      <w:start w:val="1"/>
      <w:numFmt w:val="lowerRoman"/>
      <w:lvlText w:val="%3)"/>
      <w:lvlJc w:val="left"/>
      <w:pPr>
        <w:ind w:left="1080" w:firstLine="720"/>
      </w:pPr>
      <w:rPr>
        <w:rFonts w:hint="default"/>
      </w:r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rPr>
        <w:rFonts w:hint="default"/>
      </w:rPr>
    </w:lvl>
    <w:lvl w:ilvl="6">
      <w:start w:val="1"/>
      <w:numFmt w:val="decimal"/>
      <w:lvlText w:val="%7."/>
      <w:lvlJc w:val="left"/>
      <w:pPr>
        <w:ind w:left="2520" w:firstLine="2160"/>
      </w:pPr>
      <w:rPr>
        <w:rFonts w:hint="default"/>
      </w:rPr>
    </w:lvl>
    <w:lvl w:ilvl="7">
      <w:start w:val="1"/>
      <w:numFmt w:val="lowerLetter"/>
      <w:lvlText w:val="%8."/>
      <w:lvlJc w:val="left"/>
      <w:pPr>
        <w:ind w:left="2880" w:firstLine="2520"/>
      </w:pPr>
      <w:rPr>
        <w:rFonts w:hint="default"/>
      </w:rPr>
    </w:lvl>
    <w:lvl w:ilvl="8">
      <w:start w:val="1"/>
      <w:numFmt w:val="lowerRoman"/>
      <w:lvlText w:val="%9."/>
      <w:lvlJc w:val="left"/>
      <w:pPr>
        <w:ind w:left="3240" w:firstLine="2880"/>
      </w:pPr>
      <w:rPr>
        <w:rFonts w:hint="default"/>
      </w:rPr>
    </w:lvl>
  </w:abstractNum>
  <w:abstractNum w:abstractNumId="12" w15:restartNumberingAfterBreak="0">
    <w:nsid w:val="24772AB4"/>
    <w:multiLevelType w:val="hybridMultilevel"/>
    <w:tmpl w:val="F57AF59C"/>
    <w:lvl w:ilvl="0" w:tplc="1426623A">
      <w:start w:val="1"/>
      <w:numFmt w:val="decimal"/>
      <w:lvlText w:val="%1."/>
      <w:lvlJc w:val="left"/>
      <w:pPr>
        <w:ind w:left="72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9205F"/>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4" w15:restartNumberingAfterBreak="0">
    <w:nsid w:val="2F6D2556"/>
    <w:multiLevelType w:val="hybridMultilevel"/>
    <w:tmpl w:val="0B589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0211B52"/>
    <w:multiLevelType w:val="hybridMultilevel"/>
    <w:tmpl w:val="B8C853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8346D8A"/>
    <w:multiLevelType w:val="multilevel"/>
    <w:tmpl w:val="4F7E02E4"/>
    <w:lvl w:ilvl="0">
      <w:start w:val="1"/>
      <w:numFmt w:val="lowerLett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lowerRoman"/>
      <w:lvlText w:val="%3."/>
      <w:lvlJc w:val="right"/>
      <w:pPr>
        <w:tabs>
          <w:tab w:val="num" w:pos="1800"/>
        </w:tabs>
        <w:ind w:left="1800" w:hanging="360"/>
      </w:pPr>
    </w:lvl>
    <w:lvl w:ilvl="3">
      <w:start w:val="1"/>
      <w:numFmt w:val="decimal"/>
      <w:lvlText w:val="%4."/>
      <w:lvlJc w:val="right"/>
      <w:pPr>
        <w:tabs>
          <w:tab w:val="num" w:pos="2520"/>
        </w:tabs>
        <w:ind w:left="2520" w:hanging="360"/>
      </w:pPr>
    </w:lvl>
    <w:lvl w:ilvl="4" w:tentative="1">
      <w:start w:val="1"/>
      <w:numFmt w:val="upperRoman"/>
      <w:lvlText w:val="%5."/>
      <w:lvlJc w:val="right"/>
      <w:pPr>
        <w:tabs>
          <w:tab w:val="num" w:pos="3240"/>
        </w:tabs>
        <w:ind w:left="3240" w:hanging="360"/>
      </w:pPr>
    </w:lvl>
    <w:lvl w:ilvl="5" w:tentative="1">
      <w:start w:val="1"/>
      <w:numFmt w:val="upperRoman"/>
      <w:lvlText w:val="%6."/>
      <w:lvlJc w:val="right"/>
      <w:pPr>
        <w:tabs>
          <w:tab w:val="num" w:pos="3960"/>
        </w:tabs>
        <w:ind w:left="3960" w:hanging="360"/>
      </w:pPr>
    </w:lvl>
    <w:lvl w:ilvl="6" w:tentative="1">
      <w:start w:val="1"/>
      <w:numFmt w:val="upperRoman"/>
      <w:lvlText w:val="%7."/>
      <w:lvlJc w:val="right"/>
      <w:pPr>
        <w:tabs>
          <w:tab w:val="num" w:pos="4680"/>
        </w:tabs>
        <w:ind w:left="4680" w:hanging="360"/>
      </w:pPr>
    </w:lvl>
    <w:lvl w:ilvl="7" w:tentative="1">
      <w:start w:val="1"/>
      <w:numFmt w:val="upperRoman"/>
      <w:lvlText w:val="%8."/>
      <w:lvlJc w:val="right"/>
      <w:pPr>
        <w:tabs>
          <w:tab w:val="num" w:pos="5400"/>
        </w:tabs>
        <w:ind w:left="5400" w:hanging="360"/>
      </w:pPr>
    </w:lvl>
    <w:lvl w:ilvl="8" w:tentative="1">
      <w:start w:val="1"/>
      <w:numFmt w:val="upperRoman"/>
      <w:lvlText w:val="%9."/>
      <w:lvlJc w:val="right"/>
      <w:pPr>
        <w:tabs>
          <w:tab w:val="num" w:pos="6120"/>
        </w:tabs>
        <w:ind w:left="6120" w:hanging="360"/>
      </w:pPr>
    </w:lvl>
  </w:abstractNum>
  <w:abstractNum w:abstractNumId="17" w15:restartNumberingAfterBreak="0">
    <w:nsid w:val="38357597"/>
    <w:multiLevelType w:val="hybridMultilevel"/>
    <w:tmpl w:val="DE028ED2"/>
    <w:lvl w:ilvl="0" w:tplc="040C0001">
      <w:start w:val="1"/>
      <w:numFmt w:val="bullet"/>
      <w:lvlText w:val=""/>
      <w:lvlJc w:val="left"/>
      <w:pPr>
        <w:ind w:left="5891" w:hanging="360"/>
      </w:pPr>
      <w:rPr>
        <w:rFonts w:ascii="Symbol" w:hAnsi="Symbol" w:hint="default"/>
      </w:rPr>
    </w:lvl>
    <w:lvl w:ilvl="1" w:tplc="040C0003" w:tentative="1">
      <w:start w:val="1"/>
      <w:numFmt w:val="bullet"/>
      <w:lvlText w:val="o"/>
      <w:lvlJc w:val="left"/>
      <w:pPr>
        <w:ind w:left="6611" w:hanging="360"/>
      </w:pPr>
      <w:rPr>
        <w:rFonts w:ascii="Courier New" w:hAnsi="Courier New" w:cs="Courier New" w:hint="default"/>
      </w:rPr>
    </w:lvl>
    <w:lvl w:ilvl="2" w:tplc="040C0005" w:tentative="1">
      <w:start w:val="1"/>
      <w:numFmt w:val="bullet"/>
      <w:lvlText w:val=""/>
      <w:lvlJc w:val="left"/>
      <w:pPr>
        <w:ind w:left="7331" w:hanging="360"/>
      </w:pPr>
      <w:rPr>
        <w:rFonts w:ascii="Wingdings" w:hAnsi="Wingdings" w:hint="default"/>
      </w:rPr>
    </w:lvl>
    <w:lvl w:ilvl="3" w:tplc="040C0001" w:tentative="1">
      <w:start w:val="1"/>
      <w:numFmt w:val="bullet"/>
      <w:lvlText w:val=""/>
      <w:lvlJc w:val="left"/>
      <w:pPr>
        <w:ind w:left="8051" w:hanging="360"/>
      </w:pPr>
      <w:rPr>
        <w:rFonts w:ascii="Symbol" w:hAnsi="Symbol" w:hint="default"/>
      </w:rPr>
    </w:lvl>
    <w:lvl w:ilvl="4" w:tplc="040C0003" w:tentative="1">
      <w:start w:val="1"/>
      <w:numFmt w:val="bullet"/>
      <w:lvlText w:val="o"/>
      <w:lvlJc w:val="left"/>
      <w:pPr>
        <w:ind w:left="8771" w:hanging="360"/>
      </w:pPr>
      <w:rPr>
        <w:rFonts w:ascii="Courier New" w:hAnsi="Courier New" w:cs="Courier New" w:hint="default"/>
      </w:rPr>
    </w:lvl>
    <w:lvl w:ilvl="5" w:tplc="040C0005" w:tentative="1">
      <w:start w:val="1"/>
      <w:numFmt w:val="bullet"/>
      <w:lvlText w:val=""/>
      <w:lvlJc w:val="left"/>
      <w:pPr>
        <w:ind w:left="9491" w:hanging="360"/>
      </w:pPr>
      <w:rPr>
        <w:rFonts w:ascii="Wingdings" w:hAnsi="Wingdings" w:hint="default"/>
      </w:rPr>
    </w:lvl>
    <w:lvl w:ilvl="6" w:tplc="040C0001" w:tentative="1">
      <w:start w:val="1"/>
      <w:numFmt w:val="bullet"/>
      <w:lvlText w:val=""/>
      <w:lvlJc w:val="left"/>
      <w:pPr>
        <w:ind w:left="10211" w:hanging="360"/>
      </w:pPr>
      <w:rPr>
        <w:rFonts w:ascii="Symbol" w:hAnsi="Symbol" w:hint="default"/>
      </w:rPr>
    </w:lvl>
    <w:lvl w:ilvl="7" w:tplc="040C0003" w:tentative="1">
      <w:start w:val="1"/>
      <w:numFmt w:val="bullet"/>
      <w:lvlText w:val="o"/>
      <w:lvlJc w:val="left"/>
      <w:pPr>
        <w:ind w:left="10931" w:hanging="360"/>
      </w:pPr>
      <w:rPr>
        <w:rFonts w:ascii="Courier New" w:hAnsi="Courier New" w:cs="Courier New" w:hint="default"/>
      </w:rPr>
    </w:lvl>
    <w:lvl w:ilvl="8" w:tplc="040C0005" w:tentative="1">
      <w:start w:val="1"/>
      <w:numFmt w:val="bullet"/>
      <w:lvlText w:val=""/>
      <w:lvlJc w:val="left"/>
      <w:pPr>
        <w:ind w:left="11651" w:hanging="360"/>
      </w:pPr>
      <w:rPr>
        <w:rFonts w:ascii="Wingdings" w:hAnsi="Wingdings" w:hint="default"/>
      </w:rPr>
    </w:lvl>
  </w:abstractNum>
  <w:abstractNum w:abstractNumId="18" w15:restartNumberingAfterBreak="0">
    <w:nsid w:val="39E2594D"/>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9" w15:restartNumberingAfterBreak="0">
    <w:nsid w:val="3AF80341"/>
    <w:multiLevelType w:val="multilevel"/>
    <w:tmpl w:val="64D6D91A"/>
    <w:lvl w:ilvl="0">
      <w:start w:val="1"/>
      <w:numFmt w:val="lowerLetter"/>
      <w:lvlText w:val="%1)"/>
      <w:lvlJc w:val="left"/>
      <w:pPr>
        <w:tabs>
          <w:tab w:val="num" w:pos="360"/>
        </w:tabs>
        <w:ind w:left="360" w:hanging="360"/>
      </w:pPr>
      <w:rPr>
        <w:rFonts w:hint="default"/>
      </w:rPr>
    </w:lvl>
    <w:lvl w:ilvl="1">
      <w:start w:val="1"/>
      <w:numFmt w:val="decimal"/>
      <w:lvlText w:val="A%2"/>
      <w:lvlJc w:val="righ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rPr>
    </w:lvl>
    <w:lvl w:ilvl="3">
      <w:start w:val="1"/>
      <w:numFmt w:val="decimal"/>
      <w:lvlText w:val="%4."/>
      <w:lvlJc w:val="right"/>
      <w:pPr>
        <w:tabs>
          <w:tab w:val="num" w:pos="2520"/>
        </w:tabs>
        <w:ind w:left="2520" w:hanging="360"/>
      </w:pPr>
      <w:rPr>
        <w:rFonts w:hint="default"/>
      </w:rPr>
    </w:lvl>
    <w:lvl w:ilvl="4">
      <w:start w:val="1"/>
      <w:numFmt w:val="upperRoman"/>
      <w:lvlText w:val="%5."/>
      <w:lvlJc w:val="right"/>
      <w:pPr>
        <w:tabs>
          <w:tab w:val="num" w:pos="3240"/>
        </w:tabs>
        <w:ind w:left="3240" w:hanging="360"/>
      </w:pPr>
      <w:rPr>
        <w:rFonts w:hint="default"/>
      </w:rPr>
    </w:lvl>
    <w:lvl w:ilvl="5">
      <w:start w:val="1"/>
      <w:numFmt w:val="upperRoman"/>
      <w:lvlText w:val="%6."/>
      <w:lvlJc w:val="right"/>
      <w:pPr>
        <w:tabs>
          <w:tab w:val="num" w:pos="3960"/>
        </w:tabs>
        <w:ind w:left="3960" w:hanging="360"/>
      </w:pPr>
      <w:rPr>
        <w:rFonts w:hint="default"/>
      </w:rPr>
    </w:lvl>
    <w:lvl w:ilvl="6">
      <w:start w:val="1"/>
      <w:numFmt w:val="upperRoman"/>
      <w:lvlText w:val="%7."/>
      <w:lvlJc w:val="right"/>
      <w:pPr>
        <w:tabs>
          <w:tab w:val="num" w:pos="4680"/>
        </w:tabs>
        <w:ind w:left="4680" w:hanging="360"/>
      </w:pPr>
      <w:rPr>
        <w:rFonts w:hint="default"/>
      </w:rPr>
    </w:lvl>
    <w:lvl w:ilvl="7">
      <w:start w:val="1"/>
      <w:numFmt w:val="upperRoman"/>
      <w:lvlText w:val="%8."/>
      <w:lvlJc w:val="right"/>
      <w:pPr>
        <w:tabs>
          <w:tab w:val="num" w:pos="5400"/>
        </w:tabs>
        <w:ind w:left="5400" w:hanging="360"/>
      </w:pPr>
      <w:rPr>
        <w:rFonts w:hint="default"/>
      </w:rPr>
    </w:lvl>
    <w:lvl w:ilvl="8">
      <w:start w:val="1"/>
      <w:numFmt w:val="upperRoman"/>
      <w:lvlText w:val="%9."/>
      <w:lvlJc w:val="right"/>
      <w:pPr>
        <w:tabs>
          <w:tab w:val="num" w:pos="6120"/>
        </w:tabs>
        <w:ind w:left="6120" w:hanging="360"/>
      </w:pPr>
      <w:rPr>
        <w:rFonts w:hint="default"/>
      </w:rPr>
    </w:lvl>
  </w:abstractNum>
  <w:abstractNum w:abstractNumId="20" w15:restartNumberingAfterBreak="0">
    <w:nsid w:val="3C0F4D9C"/>
    <w:multiLevelType w:val="hybridMultilevel"/>
    <w:tmpl w:val="22FA25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25E4D92"/>
    <w:multiLevelType w:val="multilevel"/>
    <w:tmpl w:val="A81829C6"/>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lowerLetter"/>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2" w15:restartNumberingAfterBreak="0">
    <w:nsid w:val="43FE1CF4"/>
    <w:multiLevelType w:val="multilevel"/>
    <w:tmpl w:val="D58846BA"/>
    <w:lvl w:ilvl="0">
      <w:start w:val="1"/>
      <w:numFmt w:val="upperRoman"/>
      <w:lvlText w:val="%1)"/>
      <w:lvlJc w:val="left"/>
      <w:pPr>
        <w:ind w:left="360" w:firstLine="0"/>
      </w:pPr>
      <w:rPr>
        <w:b w:val="0"/>
      </w:rPr>
    </w:lvl>
    <w:lvl w:ilvl="1">
      <w:start w:val="1"/>
      <w:numFmt w:val="lowerLetter"/>
      <w:lvlText w:val="%2)"/>
      <w:lvlJc w:val="left"/>
      <w:pPr>
        <w:ind w:left="720" w:firstLine="360"/>
      </w:pPr>
      <w:rPr>
        <w:b w:val="0"/>
      </w:rPr>
    </w:lvl>
    <w:lvl w:ilvl="2">
      <w:start w:val="1"/>
      <w:numFmt w:val="lowerRoman"/>
      <w:lvlText w:val="%3)"/>
      <w:lvlJc w:val="left"/>
      <w:pPr>
        <w:ind w:left="1080" w:firstLine="720"/>
      </w:pPr>
      <w:rPr>
        <w:b w:val="0"/>
      </w:r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3" w15:restartNumberingAfterBreak="0">
    <w:nsid w:val="48B57944"/>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4" w15:restartNumberingAfterBreak="0">
    <w:nsid w:val="4B682B50"/>
    <w:multiLevelType w:val="hybridMultilevel"/>
    <w:tmpl w:val="C630D76E"/>
    <w:lvl w:ilvl="0" w:tplc="F662CD04">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773CD2"/>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6" w15:restartNumberingAfterBreak="0">
    <w:nsid w:val="4E0904CB"/>
    <w:multiLevelType w:val="multilevel"/>
    <w:tmpl w:val="2B3281EA"/>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27" w15:restartNumberingAfterBreak="0">
    <w:nsid w:val="5BBA2BD3"/>
    <w:multiLevelType w:val="hybridMultilevel"/>
    <w:tmpl w:val="E14004D4"/>
    <w:lvl w:ilvl="0" w:tplc="0232B964">
      <w:start w:val="15"/>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15416CC"/>
    <w:multiLevelType w:val="hybridMultilevel"/>
    <w:tmpl w:val="6AF81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9D1996"/>
    <w:multiLevelType w:val="hybridMultilevel"/>
    <w:tmpl w:val="9EBC114C"/>
    <w:lvl w:ilvl="0" w:tplc="00FAD5D4">
      <w:start w:val="3"/>
      <w:numFmt w:val="lowerLetter"/>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6E3E0C"/>
    <w:multiLevelType w:val="multilevel"/>
    <w:tmpl w:val="2A707430"/>
    <w:lvl w:ilvl="0">
      <w:start w:val="1"/>
      <w:numFmt w:val="decimal"/>
      <w:lvlText w:val="%1)"/>
      <w:lvlJc w:val="left"/>
      <w:pPr>
        <w:ind w:left="360" w:firstLine="0"/>
      </w:pPr>
    </w:lvl>
    <w:lvl w:ilvl="1">
      <w:start w:val="1"/>
      <w:numFmt w:val="none"/>
      <w:lvlText w:val="i)"/>
      <w:lvlJc w:val="right"/>
      <w:pPr>
        <w:ind w:left="1260" w:hanging="180"/>
      </w:pPr>
      <w:rPr>
        <w:rFonts w:hint="default"/>
      </w:r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1" w15:restartNumberingAfterBreak="0">
    <w:nsid w:val="6BC952FE"/>
    <w:multiLevelType w:val="hybridMultilevel"/>
    <w:tmpl w:val="B56C6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1C03076">
      <w:numFmt w:val="bullet"/>
      <w:lvlText w:val="-"/>
      <w:lvlJc w:val="left"/>
      <w:pPr>
        <w:ind w:left="2160" w:hanging="360"/>
      </w:pPr>
      <w:rPr>
        <w:rFonts w:ascii="Calibri" w:eastAsia="Calibri" w:hAnsi="Calibri" w:cs="Calibr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8C4E3B"/>
    <w:multiLevelType w:val="hybridMultilevel"/>
    <w:tmpl w:val="DDFC9878"/>
    <w:lvl w:ilvl="0" w:tplc="03AEA946">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B519BD"/>
    <w:multiLevelType w:val="multilevel"/>
    <w:tmpl w:val="481A5A52"/>
    <w:lvl w:ilvl="0">
      <w:start w:val="1"/>
      <w:numFmt w:val="decimal"/>
      <w:lvlText w:val="%1)"/>
      <w:lvlJc w:val="left"/>
      <w:pPr>
        <w:ind w:left="360" w:firstLine="0"/>
      </w:pPr>
    </w:lvl>
    <w:lvl w:ilvl="1">
      <w:start w:val="1"/>
      <w:numFmt w:val="lowerLetter"/>
      <w:lvlText w:val="%2)"/>
      <w:lvlJc w:val="left"/>
      <w:pPr>
        <w:ind w:left="720" w:firstLine="360"/>
      </w:pPr>
    </w:lvl>
    <w:lvl w:ilvl="2">
      <w:start w:val="1"/>
      <w:numFmt w:val="lowerRoman"/>
      <w:lvlText w:val="%3)"/>
      <w:lvlJc w:val="left"/>
      <w:pPr>
        <w:ind w:left="1080" w:firstLine="720"/>
      </w:p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4" w15:restartNumberingAfterBreak="0">
    <w:nsid w:val="785E72FE"/>
    <w:multiLevelType w:val="multilevel"/>
    <w:tmpl w:val="BC3259A4"/>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right"/>
      <w:pPr>
        <w:tabs>
          <w:tab w:val="num" w:pos="1080"/>
        </w:tabs>
        <w:ind w:left="1080" w:hanging="360"/>
      </w:pPr>
    </w:lvl>
    <w:lvl w:ilvl="2">
      <w:start w:val="1"/>
      <w:numFmt w:val="lowerRoman"/>
      <w:lvlText w:val="%3."/>
      <w:lvlJc w:val="right"/>
      <w:pPr>
        <w:tabs>
          <w:tab w:val="num" w:pos="1800"/>
        </w:tabs>
        <w:ind w:left="1800" w:hanging="360"/>
      </w:pPr>
    </w:lvl>
    <w:lvl w:ilvl="3">
      <w:start w:val="1"/>
      <w:numFmt w:val="decimal"/>
      <w:lvlText w:val="%4."/>
      <w:lvlJc w:val="right"/>
      <w:pPr>
        <w:tabs>
          <w:tab w:val="num" w:pos="2520"/>
        </w:tabs>
        <w:ind w:left="2520" w:hanging="360"/>
      </w:pPr>
    </w:lvl>
    <w:lvl w:ilvl="4" w:tentative="1">
      <w:start w:val="1"/>
      <w:numFmt w:val="upperRoman"/>
      <w:lvlText w:val="%5."/>
      <w:lvlJc w:val="right"/>
      <w:pPr>
        <w:tabs>
          <w:tab w:val="num" w:pos="3240"/>
        </w:tabs>
        <w:ind w:left="3240" w:hanging="360"/>
      </w:pPr>
    </w:lvl>
    <w:lvl w:ilvl="5" w:tentative="1">
      <w:start w:val="1"/>
      <w:numFmt w:val="upperRoman"/>
      <w:lvlText w:val="%6."/>
      <w:lvlJc w:val="right"/>
      <w:pPr>
        <w:tabs>
          <w:tab w:val="num" w:pos="3960"/>
        </w:tabs>
        <w:ind w:left="3960" w:hanging="360"/>
      </w:pPr>
    </w:lvl>
    <w:lvl w:ilvl="6" w:tentative="1">
      <w:start w:val="1"/>
      <w:numFmt w:val="upperRoman"/>
      <w:lvlText w:val="%7."/>
      <w:lvlJc w:val="right"/>
      <w:pPr>
        <w:tabs>
          <w:tab w:val="num" w:pos="4680"/>
        </w:tabs>
        <w:ind w:left="4680" w:hanging="360"/>
      </w:pPr>
    </w:lvl>
    <w:lvl w:ilvl="7" w:tentative="1">
      <w:start w:val="1"/>
      <w:numFmt w:val="upperRoman"/>
      <w:lvlText w:val="%8."/>
      <w:lvlJc w:val="right"/>
      <w:pPr>
        <w:tabs>
          <w:tab w:val="num" w:pos="5400"/>
        </w:tabs>
        <w:ind w:left="5400" w:hanging="360"/>
      </w:pPr>
    </w:lvl>
    <w:lvl w:ilvl="8" w:tentative="1">
      <w:start w:val="1"/>
      <w:numFmt w:val="upperRoman"/>
      <w:lvlText w:val="%9."/>
      <w:lvlJc w:val="right"/>
      <w:pPr>
        <w:tabs>
          <w:tab w:val="num" w:pos="6120"/>
        </w:tabs>
        <w:ind w:left="6120" w:hanging="360"/>
      </w:pPr>
    </w:lvl>
  </w:abstractNum>
  <w:abstractNum w:abstractNumId="35" w15:restartNumberingAfterBreak="0">
    <w:nsid w:val="7AF73697"/>
    <w:multiLevelType w:val="hybridMultilevel"/>
    <w:tmpl w:val="0192BF0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F460761"/>
    <w:multiLevelType w:val="multilevel"/>
    <w:tmpl w:val="2C46C0C2"/>
    <w:lvl w:ilvl="0">
      <w:start w:val="1"/>
      <w:numFmt w:val="decimal"/>
      <w:lvlText w:val="%1)"/>
      <w:lvlJc w:val="left"/>
      <w:pPr>
        <w:ind w:left="360" w:firstLine="0"/>
      </w:pPr>
      <w:rPr>
        <w:rFonts w:hint="default"/>
      </w:rPr>
    </w:lvl>
    <w:lvl w:ilvl="1">
      <w:start w:val="5"/>
      <w:numFmt w:val="lowerLetter"/>
      <w:lvlText w:val="%2)"/>
      <w:lvlJc w:val="left"/>
      <w:pPr>
        <w:ind w:left="720" w:firstLine="360"/>
      </w:pPr>
      <w:rPr>
        <w:rFonts w:hint="default"/>
      </w:rPr>
    </w:lvl>
    <w:lvl w:ilvl="2">
      <w:start w:val="1"/>
      <w:numFmt w:val="lowerRoman"/>
      <w:lvlText w:val="%3)"/>
      <w:lvlJc w:val="left"/>
      <w:pPr>
        <w:ind w:left="1080" w:firstLine="720"/>
      </w:pPr>
      <w:rPr>
        <w:rFonts w:hint="default"/>
      </w:rPr>
    </w:lvl>
    <w:lvl w:ilvl="3">
      <w:start w:val="2"/>
      <w:numFmt w:val="lowerLetter"/>
      <w:lvlText w:val="%4)"/>
      <w:lvlJc w:val="left"/>
      <w:pPr>
        <w:ind w:left="1440" w:hanging="360"/>
      </w:pPr>
      <w:rPr>
        <w:rFonts w:hint="default"/>
      </w:rPr>
    </w:lvl>
    <w:lvl w:ilvl="4">
      <w:start w:val="1"/>
      <w:numFmt w:val="decimal"/>
      <w:lvlText w:val="%5."/>
      <w:lvlJc w:val="left"/>
      <w:pPr>
        <w:ind w:left="3600" w:hanging="360"/>
      </w:pPr>
      <w:rPr>
        <w:rFonts w:hint="default"/>
      </w:rPr>
    </w:lvl>
    <w:lvl w:ilvl="5">
      <w:start w:val="1"/>
      <w:numFmt w:val="lowerRoman"/>
      <w:lvlText w:val="(%6)"/>
      <w:lvlJc w:val="left"/>
      <w:pPr>
        <w:ind w:left="2160" w:firstLine="1800"/>
      </w:pPr>
      <w:rPr>
        <w:rFonts w:hint="default"/>
      </w:rPr>
    </w:lvl>
    <w:lvl w:ilvl="6">
      <w:start w:val="1"/>
      <w:numFmt w:val="decimal"/>
      <w:lvlText w:val="%7."/>
      <w:lvlJc w:val="left"/>
      <w:pPr>
        <w:ind w:left="2520" w:firstLine="2160"/>
      </w:pPr>
      <w:rPr>
        <w:rFonts w:hint="default"/>
      </w:rPr>
    </w:lvl>
    <w:lvl w:ilvl="7">
      <w:start w:val="1"/>
      <w:numFmt w:val="lowerLetter"/>
      <w:lvlText w:val="%8."/>
      <w:lvlJc w:val="left"/>
      <w:pPr>
        <w:ind w:left="2880" w:firstLine="2520"/>
      </w:pPr>
      <w:rPr>
        <w:rFonts w:hint="default"/>
      </w:rPr>
    </w:lvl>
    <w:lvl w:ilvl="8">
      <w:start w:val="1"/>
      <w:numFmt w:val="lowerRoman"/>
      <w:lvlText w:val="%9."/>
      <w:lvlJc w:val="left"/>
      <w:pPr>
        <w:ind w:left="3240" w:firstLine="2880"/>
      </w:pPr>
      <w:rPr>
        <w:rFonts w:hint="default"/>
      </w:rPr>
    </w:lvl>
  </w:abstractNum>
  <w:num w:numId="1">
    <w:abstractNumId w:val="22"/>
  </w:num>
  <w:num w:numId="2">
    <w:abstractNumId w:val="26"/>
  </w:num>
  <w:num w:numId="3">
    <w:abstractNumId w:val="21"/>
  </w:num>
  <w:num w:numId="4">
    <w:abstractNumId w:val="12"/>
  </w:num>
  <w:num w:numId="5">
    <w:abstractNumId w:val="19"/>
  </w:num>
  <w:num w:numId="6">
    <w:abstractNumId w:val="36"/>
  </w:num>
  <w:num w:numId="7">
    <w:abstractNumId w:val="9"/>
  </w:num>
  <w:num w:numId="8">
    <w:abstractNumId w:val="24"/>
  </w:num>
  <w:num w:numId="9">
    <w:abstractNumId w:val="4"/>
  </w:num>
  <w:num w:numId="10">
    <w:abstractNumId w:val="3"/>
  </w:num>
  <w:num w:numId="11">
    <w:abstractNumId w:val="1"/>
  </w:num>
  <w:num w:numId="12">
    <w:abstractNumId w:val="14"/>
  </w:num>
  <w:num w:numId="13">
    <w:abstractNumId w:val="23"/>
  </w:num>
  <w:num w:numId="14">
    <w:abstractNumId w:val="28"/>
  </w:num>
  <w:num w:numId="15">
    <w:abstractNumId w:val="29"/>
  </w:num>
  <w:num w:numId="16">
    <w:abstractNumId w:val="15"/>
  </w:num>
  <w:num w:numId="17">
    <w:abstractNumId w:val="6"/>
  </w:num>
  <w:num w:numId="18">
    <w:abstractNumId w:val="32"/>
  </w:num>
  <w:num w:numId="19">
    <w:abstractNumId w:val="16"/>
  </w:num>
  <w:num w:numId="20">
    <w:abstractNumId w:val="8"/>
  </w:num>
  <w:num w:numId="21">
    <w:abstractNumId w:val="31"/>
  </w:num>
  <w:num w:numId="22">
    <w:abstractNumId w:val="13"/>
  </w:num>
  <w:num w:numId="23">
    <w:abstractNumId w:val="17"/>
  </w:num>
  <w:num w:numId="24">
    <w:abstractNumId w:val="25"/>
  </w:num>
  <w:num w:numId="25">
    <w:abstractNumId w:val="11"/>
  </w:num>
  <w:num w:numId="26">
    <w:abstractNumId w:val="33"/>
  </w:num>
  <w:num w:numId="27">
    <w:abstractNumId w:val="7"/>
  </w:num>
  <w:num w:numId="28">
    <w:abstractNumId w:val="27"/>
  </w:num>
  <w:num w:numId="29">
    <w:abstractNumId w:val="0"/>
  </w:num>
  <w:num w:numId="30">
    <w:abstractNumId w:val="34"/>
  </w:num>
  <w:num w:numId="31">
    <w:abstractNumId w:val="2"/>
  </w:num>
  <w:num w:numId="32">
    <w:abstractNumId w:val="5"/>
  </w:num>
  <w:num w:numId="33">
    <w:abstractNumId w:val="30"/>
  </w:num>
  <w:num w:numId="34">
    <w:abstractNumId w:val="18"/>
  </w:num>
  <w:num w:numId="35">
    <w:abstractNumId w:val="35"/>
  </w:num>
  <w:num w:numId="36">
    <w:abstractNumId w:val="20"/>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E65"/>
    <w:rsid w:val="00040EDE"/>
    <w:rsid w:val="00054638"/>
    <w:rsid w:val="00054BE1"/>
    <w:rsid w:val="00076355"/>
    <w:rsid w:val="000934F0"/>
    <w:rsid w:val="000A19A1"/>
    <w:rsid w:val="000A7B87"/>
    <w:rsid w:val="000C2665"/>
    <w:rsid w:val="000E5188"/>
    <w:rsid w:val="00116D13"/>
    <w:rsid w:val="001279CC"/>
    <w:rsid w:val="00134F5D"/>
    <w:rsid w:val="0016372D"/>
    <w:rsid w:val="00185998"/>
    <w:rsid w:val="00197C5F"/>
    <w:rsid w:val="001A6022"/>
    <w:rsid w:val="001A7E71"/>
    <w:rsid w:val="001C224D"/>
    <w:rsid w:val="001D5539"/>
    <w:rsid w:val="00202D7D"/>
    <w:rsid w:val="0020494E"/>
    <w:rsid w:val="00236667"/>
    <w:rsid w:val="00242440"/>
    <w:rsid w:val="002643EA"/>
    <w:rsid w:val="0027430F"/>
    <w:rsid w:val="00275193"/>
    <w:rsid w:val="0029091C"/>
    <w:rsid w:val="00291F96"/>
    <w:rsid w:val="00293A1D"/>
    <w:rsid w:val="002B06B8"/>
    <w:rsid w:val="002C6845"/>
    <w:rsid w:val="002F0076"/>
    <w:rsid w:val="002F4742"/>
    <w:rsid w:val="00307E65"/>
    <w:rsid w:val="00312F63"/>
    <w:rsid w:val="0032345B"/>
    <w:rsid w:val="00350366"/>
    <w:rsid w:val="0039082E"/>
    <w:rsid w:val="003C2823"/>
    <w:rsid w:val="003F0184"/>
    <w:rsid w:val="003F1CAF"/>
    <w:rsid w:val="00404A1E"/>
    <w:rsid w:val="00432FB1"/>
    <w:rsid w:val="004379F5"/>
    <w:rsid w:val="004552B9"/>
    <w:rsid w:val="00457EC4"/>
    <w:rsid w:val="0047491C"/>
    <w:rsid w:val="00477C57"/>
    <w:rsid w:val="00492F3A"/>
    <w:rsid w:val="0049536B"/>
    <w:rsid w:val="00497807"/>
    <w:rsid w:val="004D7A77"/>
    <w:rsid w:val="004E3C2F"/>
    <w:rsid w:val="004E3D61"/>
    <w:rsid w:val="004F7BC0"/>
    <w:rsid w:val="00502810"/>
    <w:rsid w:val="005110F2"/>
    <w:rsid w:val="0053144D"/>
    <w:rsid w:val="00533977"/>
    <w:rsid w:val="00536C0E"/>
    <w:rsid w:val="005579F1"/>
    <w:rsid w:val="005A4DC5"/>
    <w:rsid w:val="005F4ACB"/>
    <w:rsid w:val="00600004"/>
    <w:rsid w:val="00600F2D"/>
    <w:rsid w:val="00607AD0"/>
    <w:rsid w:val="006154AB"/>
    <w:rsid w:val="0063197C"/>
    <w:rsid w:val="00632F32"/>
    <w:rsid w:val="00637C0C"/>
    <w:rsid w:val="00647566"/>
    <w:rsid w:val="00671B5D"/>
    <w:rsid w:val="00675057"/>
    <w:rsid w:val="006A2291"/>
    <w:rsid w:val="006C3892"/>
    <w:rsid w:val="006E4FEE"/>
    <w:rsid w:val="006F05A6"/>
    <w:rsid w:val="006F5337"/>
    <w:rsid w:val="007134CC"/>
    <w:rsid w:val="00722B94"/>
    <w:rsid w:val="00736F0C"/>
    <w:rsid w:val="00747D35"/>
    <w:rsid w:val="00763738"/>
    <w:rsid w:val="00765797"/>
    <w:rsid w:val="0077284E"/>
    <w:rsid w:val="00792FDC"/>
    <w:rsid w:val="007A7157"/>
    <w:rsid w:val="007B1A6D"/>
    <w:rsid w:val="007B69C0"/>
    <w:rsid w:val="007C66C4"/>
    <w:rsid w:val="007E721B"/>
    <w:rsid w:val="008007B7"/>
    <w:rsid w:val="00827575"/>
    <w:rsid w:val="00842050"/>
    <w:rsid w:val="00854DE0"/>
    <w:rsid w:val="00862A26"/>
    <w:rsid w:val="008665D1"/>
    <w:rsid w:val="008908B4"/>
    <w:rsid w:val="008A40B7"/>
    <w:rsid w:val="008B2551"/>
    <w:rsid w:val="008C219E"/>
    <w:rsid w:val="008D20CA"/>
    <w:rsid w:val="008D7D1E"/>
    <w:rsid w:val="008F091D"/>
    <w:rsid w:val="008F0A50"/>
    <w:rsid w:val="008F2916"/>
    <w:rsid w:val="008F4349"/>
    <w:rsid w:val="0090369E"/>
    <w:rsid w:val="009449CF"/>
    <w:rsid w:val="0094579E"/>
    <w:rsid w:val="009618CF"/>
    <w:rsid w:val="009D70C5"/>
    <w:rsid w:val="009F1EF5"/>
    <w:rsid w:val="00A16BC7"/>
    <w:rsid w:val="00A30A91"/>
    <w:rsid w:val="00A30E28"/>
    <w:rsid w:val="00A33EE6"/>
    <w:rsid w:val="00A40310"/>
    <w:rsid w:val="00A60878"/>
    <w:rsid w:val="00A62F69"/>
    <w:rsid w:val="00AB262C"/>
    <w:rsid w:val="00AB6C41"/>
    <w:rsid w:val="00AC0ACE"/>
    <w:rsid w:val="00AC0F01"/>
    <w:rsid w:val="00AC6529"/>
    <w:rsid w:val="00AC693B"/>
    <w:rsid w:val="00AE2EC0"/>
    <w:rsid w:val="00AF62F4"/>
    <w:rsid w:val="00B0654C"/>
    <w:rsid w:val="00B12704"/>
    <w:rsid w:val="00B1464A"/>
    <w:rsid w:val="00B17062"/>
    <w:rsid w:val="00B17635"/>
    <w:rsid w:val="00B47EA7"/>
    <w:rsid w:val="00B47F36"/>
    <w:rsid w:val="00B62BAD"/>
    <w:rsid w:val="00B675C8"/>
    <w:rsid w:val="00B77875"/>
    <w:rsid w:val="00B81968"/>
    <w:rsid w:val="00B826E1"/>
    <w:rsid w:val="00B85EDB"/>
    <w:rsid w:val="00BC414D"/>
    <w:rsid w:val="00BC797B"/>
    <w:rsid w:val="00BD1D21"/>
    <w:rsid w:val="00BF26B5"/>
    <w:rsid w:val="00BF4760"/>
    <w:rsid w:val="00C03801"/>
    <w:rsid w:val="00C15B3F"/>
    <w:rsid w:val="00C267E4"/>
    <w:rsid w:val="00C543ED"/>
    <w:rsid w:val="00C54A62"/>
    <w:rsid w:val="00C5531B"/>
    <w:rsid w:val="00C56D6B"/>
    <w:rsid w:val="00C61C71"/>
    <w:rsid w:val="00C6712C"/>
    <w:rsid w:val="00C722CF"/>
    <w:rsid w:val="00CC2E6A"/>
    <w:rsid w:val="00CC6B53"/>
    <w:rsid w:val="00CD3B9B"/>
    <w:rsid w:val="00CD4EF6"/>
    <w:rsid w:val="00CE60C8"/>
    <w:rsid w:val="00CF0D86"/>
    <w:rsid w:val="00D04203"/>
    <w:rsid w:val="00D1633D"/>
    <w:rsid w:val="00D35885"/>
    <w:rsid w:val="00D71B11"/>
    <w:rsid w:val="00D731E9"/>
    <w:rsid w:val="00D76AE9"/>
    <w:rsid w:val="00D8129A"/>
    <w:rsid w:val="00D86386"/>
    <w:rsid w:val="00D87994"/>
    <w:rsid w:val="00D93820"/>
    <w:rsid w:val="00D958F4"/>
    <w:rsid w:val="00DA1CCD"/>
    <w:rsid w:val="00DC2A52"/>
    <w:rsid w:val="00DD6F32"/>
    <w:rsid w:val="00E20D71"/>
    <w:rsid w:val="00E474F8"/>
    <w:rsid w:val="00E73E49"/>
    <w:rsid w:val="00E75DB6"/>
    <w:rsid w:val="00E8516A"/>
    <w:rsid w:val="00E86116"/>
    <w:rsid w:val="00E925A3"/>
    <w:rsid w:val="00EE02CD"/>
    <w:rsid w:val="00EF33C5"/>
    <w:rsid w:val="00EF4711"/>
    <w:rsid w:val="00F3122B"/>
    <w:rsid w:val="00F373BF"/>
    <w:rsid w:val="00F47EEB"/>
    <w:rsid w:val="00F53986"/>
    <w:rsid w:val="00F71FBD"/>
    <w:rsid w:val="00F811AB"/>
    <w:rsid w:val="00FA7111"/>
    <w:rsid w:val="00FD0846"/>
    <w:rsid w:val="00FD4B01"/>
    <w:rsid w:val="00FF12EA"/>
    <w:rsid w:val="00FF6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25990"/>
  <w15:chartTrackingRefBased/>
  <w15:docId w15:val="{8C2F6242-B822-4732-8AAE-D02BDCE90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267E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77C57"/>
    <w:pPr>
      <w:keepNext/>
      <w:keepLines/>
      <w:widowControl w:val="0"/>
      <w:pBdr>
        <w:top w:val="nil"/>
        <w:left w:val="nil"/>
        <w:bottom w:val="nil"/>
        <w:right w:val="nil"/>
        <w:between w:val="nil"/>
      </w:pBdr>
      <w:spacing w:before="240" w:line="276"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B85EDB"/>
    <w:pPr>
      <w:widowControl w:val="0"/>
      <w:pBdr>
        <w:top w:val="nil"/>
        <w:left w:val="nil"/>
        <w:bottom w:val="nil"/>
        <w:right w:val="nil"/>
        <w:between w:val="nil"/>
      </w:pBdr>
    </w:pPr>
    <w:rPr>
      <w:rFonts w:ascii="Calibri" w:eastAsia="Calibri" w:hAnsi="Calibri" w:cs="Calibri"/>
      <w:color w:val="000000"/>
      <w:sz w:val="20"/>
      <w:szCs w:val="20"/>
    </w:rPr>
  </w:style>
  <w:style w:type="character" w:customStyle="1" w:styleId="FootnoteTextChar">
    <w:name w:val="Footnote Text Char"/>
    <w:basedOn w:val="DefaultParagraphFont"/>
    <w:link w:val="FootnoteText"/>
    <w:uiPriority w:val="99"/>
    <w:semiHidden/>
    <w:rsid w:val="00B85EDB"/>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B85EDB"/>
    <w:rPr>
      <w:vertAlign w:val="superscript"/>
    </w:rPr>
  </w:style>
  <w:style w:type="paragraph" w:styleId="ListParagraph">
    <w:name w:val="List Paragraph"/>
    <w:basedOn w:val="Normal"/>
    <w:uiPriority w:val="34"/>
    <w:qFormat/>
    <w:rsid w:val="00FA7111"/>
    <w:pPr>
      <w:widowControl w:val="0"/>
      <w:pBdr>
        <w:top w:val="nil"/>
        <w:left w:val="nil"/>
        <w:bottom w:val="nil"/>
        <w:right w:val="nil"/>
        <w:between w:val="nil"/>
      </w:pBdr>
      <w:spacing w:after="200" w:line="276" w:lineRule="auto"/>
      <w:ind w:left="720"/>
      <w:contextualSpacing/>
    </w:pPr>
    <w:rPr>
      <w:rFonts w:ascii="Calibri" w:eastAsia="Calibri" w:hAnsi="Calibri" w:cs="Calibri"/>
      <w:color w:val="000000"/>
      <w:sz w:val="22"/>
      <w:szCs w:val="22"/>
    </w:rPr>
  </w:style>
  <w:style w:type="paragraph" w:customStyle="1" w:styleId="Workplan1">
    <w:name w:val="Workplan 1"/>
    <w:basedOn w:val="Heading1"/>
    <w:link w:val="Workplan1Char"/>
    <w:qFormat/>
    <w:rsid w:val="00477C57"/>
    <w:pPr>
      <w:keepNext w:val="0"/>
      <w:keepLines w:val="0"/>
      <w:widowControl/>
      <w:pBdr>
        <w:top w:val="none" w:sz="0" w:space="0" w:color="auto"/>
        <w:left w:val="none" w:sz="0" w:space="0" w:color="auto"/>
        <w:bottom w:val="none" w:sz="0" w:space="0" w:color="auto"/>
        <w:right w:val="none" w:sz="0" w:space="0" w:color="auto"/>
        <w:between w:val="none" w:sz="0" w:space="0" w:color="auto"/>
      </w:pBdr>
      <w:spacing w:before="360" w:line="312" w:lineRule="auto"/>
      <w:contextualSpacing/>
    </w:pPr>
    <w:rPr>
      <w:rFonts w:ascii="Franklin Gothic Demi" w:hAnsi="Franklin Gothic Demi"/>
      <w:bCs/>
      <w:szCs w:val="28"/>
    </w:rPr>
  </w:style>
  <w:style w:type="character" w:customStyle="1" w:styleId="Workplan1Char">
    <w:name w:val="Workplan 1 Char"/>
    <w:basedOn w:val="Heading1Char"/>
    <w:link w:val="Workplan1"/>
    <w:rsid w:val="00477C57"/>
    <w:rPr>
      <w:rFonts w:ascii="Franklin Gothic Demi" w:eastAsiaTheme="majorEastAsia" w:hAnsi="Franklin Gothic Demi" w:cstheme="majorBidi"/>
      <w:bCs/>
      <w:color w:val="2E74B5" w:themeColor="accent1" w:themeShade="BF"/>
      <w:sz w:val="32"/>
      <w:szCs w:val="28"/>
    </w:rPr>
  </w:style>
  <w:style w:type="character" w:customStyle="1" w:styleId="Heading1Char">
    <w:name w:val="Heading 1 Char"/>
    <w:basedOn w:val="DefaultParagraphFont"/>
    <w:link w:val="Heading1"/>
    <w:uiPriority w:val="9"/>
    <w:rsid w:val="00477C57"/>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040EDE"/>
    <w:pPr>
      <w:widowControl w:val="0"/>
      <w:pBdr>
        <w:top w:val="nil"/>
        <w:left w:val="nil"/>
        <w:bottom w:val="nil"/>
        <w:right w:val="nil"/>
        <w:between w:val="nil"/>
      </w:pBdr>
      <w:spacing w:after="200"/>
    </w:pPr>
    <w:rPr>
      <w:rFonts w:ascii="Calibri" w:eastAsia="Calibri" w:hAnsi="Calibri" w:cs="Calibri"/>
      <w:i/>
      <w:iCs/>
      <w:color w:val="44546A" w:themeColor="text2"/>
      <w:sz w:val="18"/>
      <w:szCs w:val="18"/>
    </w:rPr>
  </w:style>
  <w:style w:type="character" w:styleId="Strong">
    <w:name w:val="Strong"/>
    <w:basedOn w:val="DefaultParagraphFont"/>
    <w:uiPriority w:val="22"/>
    <w:qFormat/>
    <w:rsid w:val="00C56D6B"/>
    <w:rPr>
      <w:b/>
      <w:bCs/>
    </w:rPr>
  </w:style>
  <w:style w:type="character" w:styleId="Hyperlink">
    <w:name w:val="Hyperlink"/>
    <w:basedOn w:val="DefaultParagraphFont"/>
    <w:uiPriority w:val="99"/>
    <w:unhideWhenUsed/>
    <w:rsid w:val="00293A1D"/>
    <w:rPr>
      <w:color w:val="0563C1" w:themeColor="hyperlink"/>
      <w:u w:val="single"/>
    </w:rPr>
  </w:style>
  <w:style w:type="character" w:customStyle="1" w:styleId="apple-converted-space">
    <w:name w:val="apple-converted-space"/>
    <w:basedOn w:val="DefaultParagraphFont"/>
    <w:rsid w:val="00293A1D"/>
  </w:style>
  <w:style w:type="character" w:customStyle="1" w:styleId="aqj">
    <w:name w:val="aqj"/>
    <w:basedOn w:val="DefaultParagraphFont"/>
    <w:rsid w:val="00293A1D"/>
  </w:style>
  <w:style w:type="paragraph" w:customStyle="1" w:styleId="m2817883339856953823msolistparagraph">
    <w:name w:val="m_2817883339856953823msolistparagraph"/>
    <w:basedOn w:val="Normal"/>
    <w:rsid w:val="00B81968"/>
    <w:pPr>
      <w:spacing w:before="100" w:beforeAutospacing="1" w:after="100" w:afterAutospacing="1"/>
    </w:pPr>
    <w:rPr>
      <w:rFonts w:eastAsiaTheme="minorHAnsi" w:cstheme="minorBidi"/>
    </w:rPr>
  </w:style>
  <w:style w:type="paragraph" w:styleId="BalloonText">
    <w:name w:val="Balloon Text"/>
    <w:basedOn w:val="Normal"/>
    <w:link w:val="BalloonTextChar"/>
    <w:uiPriority w:val="99"/>
    <w:semiHidden/>
    <w:unhideWhenUsed/>
    <w:rsid w:val="00CD4EF6"/>
    <w:pPr>
      <w:widowControl w:val="0"/>
      <w:pBdr>
        <w:top w:val="nil"/>
        <w:left w:val="nil"/>
        <w:bottom w:val="nil"/>
        <w:right w:val="nil"/>
        <w:between w:val="nil"/>
      </w:pBdr>
    </w:pPr>
    <w:rPr>
      <w:rFonts w:eastAsia="Calibri"/>
      <w:color w:val="000000"/>
      <w:sz w:val="18"/>
      <w:szCs w:val="18"/>
    </w:rPr>
  </w:style>
  <w:style w:type="character" w:customStyle="1" w:styleId="BalloonTextChar">
    <w:name w:val="Balloon Text Char"/>
    <w:basedOn w:val="DefaultParagraphFont"/>
    <w:link w:val="BalloonText"/>
    <w:uiPriority w:val="99"/>
    <w:semiHidden/>
    <w:rsid w:val="00CD4EF6"/>
    <w:rPr>
      <w:rFonts w:ascii="Times New Roman" w:eastAsia="Calibri" w:hAnsi="Times New Roman" w:cs="Times New Roman"/>
      <w:color w:val="000000"/>
      <w:sz w:val="18"/>
      <w:szCs w:val="18"/>
    </w:rPr>
  </w:style>
  <w:style w:type="character" w:styleId="CommentReference">
    <w:name w:val="annotation reference"/>
    <w:basedOn w:val="DefaultParagraphFont"/>
    <w:uiPriority w:val="99"/>
    <w:semiHidden/>
    <w:unhideWhenUsed/>
    <w:rsid w:val="00A16BC7"/>
    <w:rPr>
      <w:sz w:val="18"/>
      <w:szCs w:val="18"/>
    </w:rPr>
  </w:style>
  <w:style w:type="paragraph" w:styleId="CommentText">
    <w:name w:val="annotation text"/>
    <w:basedOn w:val="Normal"/>
    <w:link w:val="CommentTextChar"/>
    <w:uiPriority w:val="99"/>
    <w:semiHidden/>
    <w:unhideWhenUsed/>
    <w:rsid w:val="00A16BC7"/>
  </w:style>
  <w:style w:type="character" w:customStyle="1" w:styleId="CommentTextChar">
    <w:name w:val="Comment Text Char"/>
    <w:basedOn w:val="DefaultParagraphFont"/>
    <w:link w:val="CommentText"/>
    <w:uiPriority w:val="99"/>
    <w:semiHidden/>
    <w:rsid w:val="00A16BC7"/>
    <w:rPr>
      <w:rFonts w:ascii="Calibri" w:eastAsia="Calibri" w:hAnsi="Calibri" w:cs="Calibri"/>
      <w:color w:val="000000"/>
      <w:sz w:val="24"/>
      <w:szCs w:val="24"/>
    </w:rPr>
  </w:style>
  <w:style w:type="paragraph" w:styleId="CommentSubject">
    <w:name w:val="annotation subject"/>
    <w:basedOn w:val="CommentText"/>
    <w:next w:val="CommentText"/>
    <w:link w:val="CommentSubjectChar"/>
    <w:uiPriority w:val="99"/>
    <w:semiHidden/>
    <w:unhideWhenUsed/>
    <w:rsid w:val="00A16BC7"/>
    <w:rPr>
      <w:b/>
      <w:bCs/>
      <w:sz w:val="20"/>
      <w:szCs w:val="20"/>
    </w:rPr>
  </w:style>
  <w:style w:type="character" w:customStyle="1" w:styleId="CommentSubjectChar">
    <w:name w:val="Comment Subject Char"/>
    <w:basedOn w:val="CommentTextChar"/>
    <w:link w:val="CommentSubject"/>
    <w:uiPriority w:val="99"/>
    <w:semiHidden/>
    <w:rsid w:val="00A16BC7"/>
    <w:rPr>
      <w:rFonts w:ascii="Calibri" w:eastAsia="Calibri" w:hAnsi="Calibri" w:cs="Calibri"/>
      <w:b/>
      <w:bCs/>
      <w:color w:val="000000"/>
      <w:sz w:val="20"/>
      <w:szCs w:val="20"/>
    </w:rPr>
  </w:style>
  <w:style w:type="paragraph" w:styleId="NoSpacing">
    <w:name w:val="No Spacing"/>
    <w:uiPriority w:val="1"/>
    <w:qFormat/>
    <w:rsid w:val="00862A26"/>
    <w:pPr>
      <w:spacing w:after="0" w:line="240" w:lineRule="auto"/>
    </w:pPr>
    <w:rPr>
      <w:rFonts w:ascii="Century Schoolbook" w:eastAsia="Calibri" w:hAnsi="Century Schoolbook" w:cs="Times New Roman"/>
      <w:sz w:val="21"/>
      <w:szCs w:val="21"/>
    </w:rPr>
  </w:style>
  <w:style w:type="paragraph" w:styleId="NormalWeb">
    <w:name w:val="Normal (Web)"/>
    <w:basedOn w:val="Normal"/>
    <w:uiPriority w:val="99"/>
    <w:semiHidden/>
    <w:unhideWhenUsed/>
    <w:rsid w:val="00DA1CC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8646">
      <w:bodyDiv w:val="1"/>
      <w:marLeft w:val="0"/>
      <w:marRight w:val="0"/>
      <w:marTop w:val="0"/>
      <w:marBottom w:val="0"/>
      <w:divBdr>
        <w:top w:val="none" w:sz="0" w:space="0" w:color="auto"/>
        <w:left w:val="none" w:sz="0" w:space="0" w:color="auto"/>
        <w:bottom w:val="none" w:sz="0" w:space="0" w:color="auto"/>
        <w:right w:val="none" w:sz="0" w:space="0" w:color="auto"/>
      </w:divBdr>
      <w:divsChild>
        <w:div w:id="1963223839">
          <w:marLeft w:val="0"/>
          <w:marRight w:val="0"/>
          <w:marTop w:val="0"/>
          <w:marBottom w:val="0"/>
          <w:divBdr>
            <w:top w:val="none" w:sz="0" w:space="0" w:color="auto"/>
            <w:left w:val="none" w:sz="0" w:space="0" w:color="auto"/>
            <w:bottom w:val="none" w:sz="0" w:space="0" w:color="auto"/>
            <w:right w:val="none" w:sz="0" w:space="0" w:color="auto"/>
          </w:divBdr>
        </w:div>
      </w:divsChild>
    </w:div>
    <w:div w:id="60642637">
      <w:bodyDiv w:val="1"/>
      <w:marLeft w:val="0"/>
      <w:marRight w:val="0"/>
      <w:marTop w:val="0"/>
      <w:marBottom w:val="0"/>
      <w:divBdr>
        <w:top w:val="none" w:sz="0" w:space="0" w:color="auto"/>
        <w:left w:val="none" w:sz="0" w:space="0" w:color="auto"/>
        <w:bottom w:val="none" w:sz="0" w:space="0" w:color="auto"/>
        <w:right w:val="none" w:sz="0" w:space="0" w:color="auto"/>
      </w:divBdr>
    </w:div>
    <w:div w:id="232855472">
      <w:bodyDiv w:val="1"/>
      <w:marLeft w:val="0"/>
      <w:marRight w:val="0"/>
      <w:marTop w:val="0"/>
      <w:marBottom w:val="0"/>
      <w:divBdr>
        <w:top w:val="none" w:sz="0" w:space="0" w:color="auto"/>
        <w:left w:val="none" w:sz="0" w:space="0" w:color="auto"/>
        <w:bottom w:val="none" w:sz="0" w:space="0" w:color="auto"/>
        <w:right w:val="none" w:sz="0" w:space="0" w:color="auto"/>
      </w:divBdr>
    </w:div>
    <w:div w:id="435292832">
      <w:bodyDiv w:val="1"/>
      <w:marLeft w:val="0"/>
      <w:marRight w:val="0"/>
      <w:marTop w:val="0"/>
      <w:marBottom w:val="0"/>
      <w:divBdr>
        <w:top w:val="none" w:sz="0" w:space="0" w:color="auto"/>
        <w:left w:val="none" w:sz="0" w:space="0" w:color="auto"/>
        <w:bottom w:val="none" w:sz="0" w:space="0" w:color="auto"/>
        <w:right w:val="none" w:sz="0" w:space="0" w:color="auto"/>
      </w:divBdr>
    </w:div>
    <w:div w:id="841505098">
      <w:bodyDiv w:val="1"/>
      <w:marLeft w:val="0"/>
      <w:marRight w:val="0"/>
      <w:marTop w:val="0"/>
      <w:marBottom w:val="0"/>
      <w:divBdr>
        <w:top w:val="none" w:sz="0" w:space="0" w:color="auto"/>
        <w:left w:val="none" w:sz="0" w:space="0" w:color="auto"/>
        <w:bottom w:val="none" w:sz="0" w:space="0" w:color="auto"/>
        <w:right w:val="none" w:sz="0" w:space="0" w:color="auto"/>
      </w:divBdr>
    </w:div>
    <w:div w:id="1123696873">
      <w:bodyDiv w:val="1"/>
      <w:marLeft w:val="0"/>
      <w:marRight w:val="0"/>
      <w:marTop w:val="0"/>
      <w:marBottom w:val="0"/>
      <w:divBdr>
        <w:top w:val="none" w:sz="0" w:space="0" w:color="auto"/>
        <w:left w:val="none" w:sz="0" w:space="0" w:color="auto"/>
        <w:bottom w:val="none" w:sz="0" w:space="0" w:color="auto"/>
        <w:right w:val="none" w:sz="0" w:space="0" w:color="auto"/>
      </w:divBdr>
    </w:div>
    <w:div w:id="1241939434">
      <w:bodyDiv w:val="1"/>
      <w:marLeft w:val="0"/>
      <w:marRight w:val="0"/>
      <w:marTop w:val="0"/>
      <w:marBottom w:val="0"/>
      <w:divBdr>
        <w:top w:val="none" w:sz="0" w:space="0" w:color="auto"/>
        <w:left w:val="none" w:sz="0" w:space="0" w:color="auto"/>
        <w:bottom w:val="none" w:sz="0" w:space="0" w:color="auto"/>
        <w:right w:val="none" w:sz="0" w:space="0" w:color="auto"/>
      </w:divBdr>
    </w:div>
    <w:div w:id="1362047606">
      <w:bodyDiv w:val="1"/>
      <w:marLeft w:val="0"/>
      <w:marRight w:val="0"/>
      <w:marTop w:val="0"/>
      <w:marBottom w:val="0"/>
      <w:divBdr>
        <w:top w:val="none" w:sz="0" w:space="0" w:color="auto"/>
        <w:left w:val="none" w:sz="0" w:space="0" w:color="auto"/>
        <w:bottom w:val="none" w:sz="0" w:space="0" w:color="auto"/>
        <w:right w:val="none" w:sz="0" w:space="0" w:color="auto"/>
      </w:divBdr>
    </w:div>
    <w:div w:id="1391073529">
      <w:bodyDiv w:val="1"/>
      <w:marLeft w:val="0"/>
      <w:marRight w:val="0"/>
      <w:marTop w:val="0"/>
      <w:marBottom w:val="0"/>
      <w:divBdr>
        <w:top w:val="none" w:sz="0" w:space="0" w:color="auto"/>
        <w:left w:val="none" w:sz="0" w:space="0" w:color="auto"/>
        <w:bottom w:val="none" w:sz="0" w:space="0" w:color="auto"/>
        <w:right w:val="none" w:sz="0" w:space="0" w:color="auto"/>
      </w:divBdr>
    </w:div>
    <w:div w:id="1512332291">
      <w:bodyDiv w:val="1"/>
      <w:marLeft w:val="0"/>
      <w:marRight w:val="0"/>
      <w:marTop w:val="0"/>
      <w:marBottom w:val="0"/>
      <w:divBdr>
        <w:top w:val="none" w:sz="0" w:space="0" w:color="auto"/>
        <w:left w:val="none" w:sz="0" w:space="0" w:color="auto"/>
        <w:bottom w:val="none" w:sz="0" w:space="0" w:color="auto"/>
        <w:right w:val="none" w:sz="0" w:space="0" w:color="auto"/>
      </w:divBdr>
      <w:divsChild>
        <w:div w:id="718286618">
          <w:marLeft w:val="0"/>
          <w:marRight w:val="0"/>
          <w:marTop w:val="0"/>
          <w:marBottom w:val="0"/>
          <w:divBdr>
            <w:top w:val="none" w:sz="0" w:space="0" w:color="auto"/>
            <w:left w:val="none" w:sz="0" w:space="0" w:color="auto"/>
            <w:bottom w:val="none" w:sz="0" w:space="0" w:color="auto"/>
            <w:right w:val="none" w:sz="0" w:space="0" w:color="auto"/>
          </w:divBdr>
        </w:div>
      </w:divsChild>
    </w:div>
    <w:div w:id="1743988759">
      <w:bodyDiv w:val="1"/>
      <w:marLeft w:val="0"/>
      <w:marRight w:val="0"/>
      <w:marTop w:val="0"/>
      <w:marBottom w:val="0"/>
      <w:divBdr>
        <w:top w:val="none" w:sz="0" w:space="0" w:color="auto"/>
        <w:left w:val="none" w:sz="0" w:space="0" w:color="auto"/>
        <w:bottom w:val="none" w:sz="0" w:space="0" w:color="auto"/>
        <w:right w:val="none" w:sz="0" w:space="0" w:color="auto"/>
      </w:divBdr>
      <w:divsChild>
        <w:div w:id="319887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3005</Words>
  <Characters>17130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Virginia Tech</Company>
  <LinksUpToDate>false</LinksUpToDate>
  <CharactersWithSpaces>20095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Amer Fayad</dc:creator>
  <cp:keywords/>
  <dc:description/>
  <cp:lastModifiedBy>Adiga, Abhijin (aa5ts)</cp:lastModifiedBy>
  <cp:revision>6</cp:revision>
  <cp:lastPrinted>2017-10-16T19:00:00Z</cp:lastPrinted>
  <dcterms:created xsi:type="dcterms:W3CDTF">2019-04-14T14:56:00Z</dcterms:created>
  <dcterms:modified xsi:type="dcterms:W3CDTF">2019-04-15T11:25:00Z</dcterms:modified>
</cp:coreProperties>
</file>