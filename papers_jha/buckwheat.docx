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EDBAC" w14:textId="77777777" w:rsidR="00553800" w:rsidRDefault="00553800" w:rsidP="00553800">
      <w:pPr>
        <w:spacing w:line="240" w:lineRule="auto"/>
        <w:rPr>
          <w:rFonts w:ascii="Times New Roman" w:hAnsi="Times New Roman" w:cs="Times New Roman"/>
          <w:b/>
          <w:sz w:val="27"/>
          <w:szCs w:val="27"/>
        </w:rPr>
      </w:pPr>
      <w:r w:rsidRPr="0025574C">
        <w:rPr>
          <w:rFonts w:ascii="Times New Roman" w:hAnsi="Times New Roman" w:cs="Times New Roman"/>
          <w:b/>
          <w:sz w:val="27"/>
          <w:szCs w:val="27"/>
        </w:rPr>
        <w:t xml:space="preserve">Potential suitable habitat of </w:t>
      </w:r>
      <w:r w:rsidRPr="007F0B63">
        <w:rPr>
          <w:rFonts w:ascii="Times New Roman" w:hAnsi="Times New Roman" w:cs="Times New Roman"/>
          <w:b/>
          <w:iCs/>
          <w:sz w:val="27"/>
          <w:szCs w:val="27"/>
        </w:rPr>
        <w:t>Buckwheat</w:t>
      </w:r>
      <w:r w:rsidRPr="007F0B63">
        <w:rPr>
          <w:rFonts w:ascii="Times New Roman" w:hAnsi="Times New Roman" w:cs="Times New Roman"/>
          <w:b/>
          <w:sz w:val="27"/>
          <w:szCs w:val="27"/>
        </w:rPr>
        <w:t xml:space="preserve"> </w:t>
      </w:r>
      <w:r w:rsidRPr="0025574C">
        <w:rPr>
          <w:rFonts w:ascii="Times New Roman" w:hAnsi="Times New Roman" w:cs="Times New Roman"/>
          <w:b/>
          <w:sz w:val="27"/>
          <w:szCs w:val="27"/>
        </w:rPr>
        <w:t>(</w:t>
      </w:r>
      <w:proofErr w:type="spellStart"/>
      <w:r w:rsidRPr="007F0B63">
        <w:rPr>
          <w:rFonts w:ascii="Times New Roman" w:hAnsi="Times New Roman" w:cs="Times New Roman"/>
          <w:b/>
          <w:i/>
          <w:sz w:val="27"/>
          <w:szCs w:val="27"/>
        </w:rPr>
        <w:t>Fagopyrum</w:t>
      </w:r>
      <w:proofErr w:type="spellEnd"/>
      <w:r>
        <w:rPr>
          <w:rFonts w:ascii="Times New Roman" w:hAnsi="Times New Roman" w:cs="Times New Roman"/>
          <w:b/>
          <w:sz w:val="27"/>
          <w:szCs w:val="27"/>
        </w:rPr>
        <w:t xml:space="preserve"> </w:t>
      </w:r>
      <w:proofErr w:type="spellStart"/>
      <w:r>
        <w:rPr>
          <w:rFonts w:ascii="Times New Roman" w:hAnsi="Times New Roman" w:cs="Times New Roman"/>
          <w:b/>
          <w:sz w:val="27"/>
          <w:szCs w:val="27"/>
        </w:rPr>
        <w:t>spp</w:t>
      </w:r>
      <w:proofErr w:type="spellEnd"/>
      <w:r w:rsidRPr="0025574C">
        <w:rPr>
          <w:rFonts w:ascii="Times New Roman" w:hAnsi="Times New Roman" w:cs="Times New Roman"/>
          <w:b/>
          <w:sz w:val="27"/>
          <w:szCs w:val="27"/>
        </w:rPr>
        <w:t xml:space="preserve">) under the climate change scenarios in Nepal using </w:t>
      </w:r>
      <w:r>
        <w:rPr>
          <w:rFonts w:ascii="Times New Roman" w:hAnsi="Times New Roman" w:cs="Times New Roman"/>
          <w:b/>
          <w:sz w:val="27"/>
          <w:szCs w:val="27"/>
        </w:rPr>
        <w:t>Maxent</w:t>
      </w:r>
      <w:r w:rsidRPr="0025574C">
        <w:rPr>
          <w:rFonts w:ascii="Times New Roman" w:hAnsi="Times New Roman" w:cs="Times New Roman"/>
          <w:b/>
          <w:sz w:val="27"/>
          <w:szCs w:val="27"/>
        </w:rPr>
        <w:t xml:space="preserve"> model </w:t>
      </w:r>
    </w:p>
    <w:p w14:paraId="11CE479A" w14:textId="77777777" w:rsidR="00553800" w:rsidRDefault="00553800" w:rsidP="00553800">
      <w:pPr>
        <w:spacing w:line="240" w:lineRule="auto"/>
        <w:jc w:val="center"/>
        <w:rPr>
          <w:rFonts w:ascii="Times New Roman" w:hAnsi="Times New Roman" w:cs="Times New Roman"/>
          <w:b/>
          <w:bCs/>
          <w:sz w:val="20"/>
          <w:szCs w:val="24"/>
          <w:vertAlign w:val="superscript"/>
        </w:rPr>
      </w:pPr>
      <w:proofErr w:type="spellStart"/>
      <w:r w:rsidRPr="000802E7">
        <w:rPr>
          <w:rFonts w:ascii="Times New Roman" w:hAnsi="Times New Roman" w:cs="Times New Roman"/>
          <w:sz w:val="24"/>
          <w:szCs w:val="27"/>
        </w:rPr>
        <w:t>D</w:t>
      </w:r>
      <w:r w:rsidRPr="007D3B7E">
        <w:rPr>
          <w:rFonts w:ascii="Times New Roman" w:hAnsi="Times New Roman" w:cs="Times New Roman"/>
          <w:b/>
          <w:bCs/>
          <w:sz w:val="20"/>
          <w:szCs w:val="24"/>
        </w:rPr>
        <w:t>ol</w:t>
      </w:r>
      <w:proofErr w:type="spellEnd"/>
      <w:r w:rsidRPr="007D3B7E">
        <w:rPr>
          <w:rFonts w:ascii="Times New Roman" w:hAnsi="Times New Roman" w:cs="Times New Roman"/>
          <w:b/>
          <w:bCs/>
          <w:sz w:val="20"/>
          <w:szCs w:val="24"/>
        </w:rPr>
        <w:t xml:space="preserve"> Raj Luitel</w:t>
      </w:r>
      <w:r w:rsidRPr="007D3B7E">
        <w:rPr>
          <w:rFonts w:ascii="Times New Roman" w:hAnsi="Times New Roman" w:cs="Times New Roman"/>
          <w:b/>
          <w:bCs/>
          <w:sz w:val="20"/>
          <w:szCs w:val="24"/>
          <w:vertAlign w:val="superscript"/>
        </w:rPr>
        <w:t>1, 2</w:t>
      </w:r>
      <w:r>
        <w:rPr>
          <w:rFonts w:ascii="Times New Roman" w:hAnsi="Times New Roman" w:cs="Times New Roman"/>
          <w:b/>
          <w:bCs/>
          <w:sz w:val="20"/>
          <w:szCs w:val="24"/>
          <w:vertAlign w:val="superscript"/>
        </w:rPr>
        <w:t>*</w:t>
      </w:r>
      <w:r w:rsidRPr="007D3B7E">
        <w:rPr>
          <w:rFonts w:ascii="Times New Roman" w:hAnsi="Times New Roman" w:cs="Times New Roman"/>
          <w:b/>
          <w:bCs/>
          <w:sz w:val="20"/>
          <w:szCs w:val="24"/>
        </w:rPr>
        <w:t>, Mohan Siwakoti</w:t>
      </w:r>
      <w:r w:rsidRPr="007D3B7E">
        <w:rPr>
          <w:rFonts w:ascii="Times New Roman" w:hAnsi="Times New Roman" w:cs="Times New Roman"/>
          <w:b/>
          <w:bCs/>
          <w:sz w:val="20"/>
          <w:szCs w:val="24"/>
          <w:vertAlign w:val="superscript"/>
        </w:rPr>
        <w:t>1</w:t>
      </w:r>
      <w:r w:rsidRPr="007D3B7E">
        <w:rPr>
          <w:rFonts w:ascii="Times New Roman" w:hAnsi="Times New Roman" w:cs="Times New Roman"/>
          <w:b/>
          <w:bCs/>
          <w:sz w:val="20"/>
          <w:szCs w:val="24"/>
        </w:rPr>
        <w:t xml:space="preserve">, </w:t>
      </w:r>
      <w:r>
        <w:rPr>
          <w:rFonts w:ascii="Times New Roman" w:hAnsi="Times New Roman" w:cs="Times New Roman"/>
          <w:b/>
          <w:bCs/>
          <w:sz w:val="20"/>
          <w:szCs w:val="24"/>
        </w:rPr>
        <w:t>Mohan D. Joshi</w:t>
      </w:r>
      <w:r w:rsidRPr="00746407">
        <w:rPr>
          <w:rFonts w:ascii="Times New Roman" w:hAnsi="Times New Roman" w:cs="Times New Roman"/>
          <w:b/>
          <w:bCs/>
          <w:sz w:val="20"/>
          <w:szCs w:val="24"/>
          <w:vertAlign w:val="superscript"/>
        </w:rPr>
        <w:t>3</w:t>
      </w:r>
      <w:r>
        <w:rPr>
          <w:rFonts w:ascii="Times New Roman" w:hAnsi="Times New Roman" w:cs="Times New Roman"/>
          <w:b/>
          <w:bCs/>
          <w:sz w:val="20"/>
          <w:szCs w:val="24"/>
        </w:rPr>
        <w:t xml:space="preserve">, </w:t>
      </w:r>
      <w:proofErr w:type="spellStart"/>
      <w:r>
        <w:rPr>
          <w:rFonts w:ascii="Times New Roman" w:hAnsi="Times New Roman" w:cs="Times New Roman"/>
          <w:b/>
          <w:bCs/>
          <w:sz w:val="20"/>
          <w:szCs w:val="24"/>
        </w:rPr>
        <w:t>Muniappan</w:t>
      </w:r>
      <w:proofErr w:type="spellEnd"/>
      <w:r>
        <w:rPr>
          <w:rFonts w:ascii="Times New Roman" w:hAnsi="Times New Roman" w:cs="Times New Roman"/>
          <w:b/>
          <w:bCs/>
          <w:sz w:val="20"/>
          <w:szCs w:val="24"/>
        </w:rPr>
        <w:t xml:space="preserve"> Rangaswami</w:t>
      </w:r>
      <w:r w:rsidRPr="005D0A46">
        <w:rPr>
          <w:rFonts w:ascii="Times New Roman" w:hAnsi="Times New Roman" w:cs="Times New Roman"/>
          <w:b/>
          <w:bCs/>
          <w:sz w:val="20"/>
          <w:szCs w:val="24"/>
          <w:vertAlign w:val="superscript"/>
        </w:rPr>
        <w:t>4</w:t>
      </w:r>
      <w:r>
        <w:rPr>
          <w:rFonts w:ascii="Times New Roman" w:hAnsi="Times New Roman" w:cs="Times New Roman"/>
          <w:b/>
          <w:bCs/>
          <w:sz w:val="20"/>
          <w:szCs w:val="24"/>
        </w:rPr>
        <w:t xml:space="preserve">, </w:t>
      </w:r>
      <w:r w:rsidRPr="007D3B7E">
        <w:rPr>
          <w:rFonts w:ascii="Times New Roman" w:hAnsi="Times New Roman" w:cs="Times New Roman"/>
          <w:b/>
          <w:bCs/>
          <w:sz w:val="20"/>
          <w:szCs w:val="24"/>
        </w:rPr>
        <w:t>Pramod K. Jha</w:t>
      </w:r>
      <w:r w:rsidRPr="007D3B7E">
        <w:rPr>
          <w:rFonts w:ascii="Times New Roman" w:hAnsi="Times New Roman" w:cs="Times New Roman"/>
          <w:b/>
          <w:bCs/>
          <w:sz w:val="20"/>
          <w:szCs w:val="24"/>
          <w:vertAlign w:val="superscript"/>
        </w:rPr>
        <w:t>1</w:t>
      </w:r>
      <w:r>
        <w:rPr>
          <w:rFonts w:ascii="Times New Roman" w:hAnsi="Times New Roman" w:cs="Times New Roman"/>
          <w:b/>
          <w:bCs/>
          <w:sz w:val="20"/>
          <w:szCs w:val="24"/>
          <w:vertAlign w:val="superscript"/>
        </w:rPr>
        <w:t>*</w:t>
      </w:r>
    </w:p>
    <w:p w14:paraId="319DAAEC" w14:textId="77777777" w:rsidR="00990100" w:rsidRPr="002B7964" w:rsidRDefault="00990100" w:rsidP="00990100">
      <w:pPr>
        <w:spacing w:line="240" w:lineRule="auto"/>
        <w:rPr>
          <w:rFonts w:ascii="Times New Roman" w:hAnsi="Times New Roman" w:cs="Times New Roman"/>
          <w:b/>
          <w:sz w:val="27"/>
          <w:szCs w:val="27"/>
        </w:rPr>
      </w:pPr>
      <w:proofErr w:type="spellStart"/>
      <w:r w:rsidRPr="00990100">
        <w:rPr>
          <w:rFonts w:ascii="Times New Roman" w:hAnsi="Times New Roman" w:cs="Times New Roman"/>
          <w:b/>
          <w:sz w:val="27"/>
          <w:szCs w:val="27"/>
          <w:highlight w:val="yellow"/>
        </w:rPr>
        <w:t>Abhijin</w:t>
      </w:r>
      <w:proofErr w:type="spellEnd"/>
      <w:r w:rsidRPr="00990100">
        <w:rPr>
          <w:rFonts w:ascii="Times New Roman" w:hAnsi="Times New Roman" w:cs="Times New Roman"/>
          <w:b/>
          <w:sz w:val="27"/>
          <w:szCs w:val="27"/>
          <w:highlight w:val="yellow"/>
        </w:rPr>
        <w:t xml:space="preserve"> </w:t>
      </w:r>
      <w:proofErr w:type="spellStart"/>
      <w:r w:rsidRPr="00990100">
        <w:rPr>
          <w:rFonts w:ascii="Times New Roman" w:hAnsi="Times New Roman" w:cs="Times New Roman"/>
          <w:b/>
          <w:sz w:val="27"/>
          <w:szCs w:val="27"/>
          <w:highlight w:val="yellow"/>
        </w:rPr>
        <w:t>Adiga</w:t>
      </w:r>
      <w:proofErr w:type="spellEnd"/>
      <w:r w:rsidRPr="00990100">
        <w:rPr>
          <w:rFonts w:ascii="Times New Roman" w:hAnsi="Times New Roman" w:cs="Times New Roman"/>
          <w:b/>
          <w:sz w:val="27"/>
          <w:szCs w:val="27"/>
          <w:highlight w:val="yellow"/>
        </w:rPr>
        <w:t>&gt;</w:t>
      </w:r>
    </w:p>
    <w:p w14:paraId="08B3009F" w14:textId="77777777" w:rsidR="00553800" w:rsidRPr="007D3B7E" w:rsidRDefault="00553800" w:rsidP="00553800">
      <w:pPr>
        <w:spacing w:line="240" w:lineRule="auto"/>
        <w:ind w:right="-180"/>
        <w:jc w:val="both"/>
        <w:rPr>
          <w:rFonts w:ascii="Times New Roman" w:hAnsi="Times New Roman" w:cs="Times New Roman"/>
          <w:sz w:val="20"/>
          <w:szCs w:val="24"/>
        </w:rPr>
      </w:pPr>
      <w:r w:rsidRPr="007D3B7E">
        <w:rPr>
          <w:rFonts w:ascii="Times New Roman" w:hAnsi="Times New Roman" w:cs="Times New Roman"/>
          <w:sz w:val="20"/>
          <w:szCs w:val="24"/>
          <w:vertAlign w:val="superscript"/>
        </w:rPr>
        <w:t>1</w:t>
      </w:r>
      <w:r w:rsidRPr="007D3B7E">
        <w:rPr>
          <w:rFonts w:ascii="Times New Roman" w:hAnsi="Times New Roman" w:cs="Times New Roman"/>
          <w:sz w:val="20"/>
          <w:szCs w:val="24"/>
        </w:rPr>
        <w:t xml:space="preserve"> Central Department of </w:t>
      </w:r>
      <w:r>
        <w:rPr>
          <w:rFonts w:ascii="Times New Roman" w:hAnsi="Times New Roman" w:cs="Times New Roman"/>
          <w:sz w:val="20"/>
          <w:szCs w:val="24"/>
        </w:rPr>
        <w:t xml:space="preserve">Botany, Tribhuvan University, </w:t>
      </w:r>
      <w:proofErr w:type="spellStart"/>
      <w:r>
        <w:rPr>
          <w:rFonts w:ascii="Times New Roman" w:hAnsi="Times New Roman" w:cs="Times New Roman"/>
          <w:sz w:val="20"/>
          <w:szCs w:val="24"/>
        </w:rPr>
        <w:t>K</w:t>
      </w:r>
      <w:r w:rsidRPr="007D3B7E">
        <w:rPr>
          <w:rFonts w:ascii="Times New Roman" w:hAnsi="Times New Roman" w:cs="Times New Roman"/>
          <w:sz w:val="20"/>
          <w:szCs w:val="24"/>
        </w:rPr>
        <w:t>i</w:t>
      </w:r>
      <w:r>
        <w:rPr>
          <w:rFonts w:ascii="Times New Roman" w:hAnsi="Times New Roman" w:cs="Times New Roman"/>
          <w:sz w:val="20"/>
          <w:szCs w:val="24"/>
        </w:rPr>
        <w:t>r</w:t>
      </w:r>
      <w:r w:rsidRPr="007D3B7E">
        <w:rPr>
          <w:rFonts w:ascii="Times New Roman" w:hAnsi="Times New Roman" w:cs="Times New Roman"/>
          <w:sz w:val="20"/>
          <w:szCs w:val="24"/>
        </w:rPr>
        <w:t>tipur</w:t>
      </w:r>
      <w:proofErr w:type="spellEnd"/>
      <w:r w:rsidRPr="007D3B7E">
        <w:rPr>
          <w:rFonts w:ascii="Times New Roman" w:hAnsi="Times New Roman" w:cs="Times New Roman"/>
          <w:sz w:val="20"/>
          <w:szCs w:val="24"/>
        </w:rPr>
        <w:t>, Kathmandu, Nepal</w:t>
      </w:r>
      <w:r>
        <w:rPr>
          <w:rFonts w:ascii="Times New Roman" w:hAnsi="Times New Roman" w:cs="Times New Roman"/>
          <w:sz w:val="20"/>
          <w:szCs w:val="24"/>
        </w:rPr>
        <w:t xml:space="preserve"> </w:t>
      </w:r>
    </w:p>
    <w:p w14:paraId="562B81EB" w14:textId="77777777" w:rsidR="00553800" w:rsidRDefault="00553800" w:rsidP="00553800">
      <w:pPr>
        <w:spacing w:line="240" w:lineRule="auto"/>
        <w:ind w:right="-180"/>
        <w:jc w:val="both"/>
        <w:rPr>
          <w:rFonts w:ascii="Times New Roman" w:hAnsi="Times New Roman" w:cs="Times New Roman"/>
          <w:sz w:val="20"/>
          <w:szCs w:val="24"/>
        </w:rPr>
      </w:pPr>
      <w:r w:rsidRPr="007D3B7E">
        <w:rPr>
          <w:rFonts w:ascii="Times New Roman" w:hAnsi="Times New Roman" w:cs="Times New Roman"/>
          <w:sz w:val="20"/>
          <w:szCs w:val="24"/>
          <w:vertAlign w:val="superscript"/>
        </w:rPr>
        <w:t>2</w:t>
      </w:r>
      <w:r>
        <w:rPr>
          <w:rFonts w:ascii="Times New Roman" w:hAnsi="Times New Roman" w:cs="Times New Roman"/>
          <w:sz w:val="20"/>
          <w:szCs w:val="24"/>
        </w:rPr>
        <w:t xml:space="preserve">Department of Environment, </w:t>
      </w:r>
      <w:r w:rsidRPr="007D3B7E">
        <w:rPr>
          <w:rFonts w:ascii="Times New Roman" w:hAnsi="Times New Roman" w:cs="Times New Roman"/>
          <w:sz w:val="20"/>
          <w:szCs w:val="24"/>
        </w:rPr>
        <w:t>Ministry of Forest</w:t>
      </w:r>
      <w:r>
        <w:rPr>
          <w:rFonts w:ascii="Times New Roman" w:hAnsi="Times New Roman" w:cs="Times New Roman"/>
          <w:sz w:val="20"/>
          <w:szCs w:val="24"/>
        </w:rPr>
        <w:t>s and Environment,</w:t>
      </w:r>
      <w:r w:rsidRPr="007D3B7E">
        <w:rPr>
          <w:rFonts w:ascii="Times New Roman" w:hAnsi="Times New Roman" w:cs="Times New Roman"/>
          <w:sz w:val="20"/>
          <w:szCs w:val="24"/>
        </w:rPr>
        <w:t xml:space="preserve"> Kathmandu, Nepal</w:t>
      </w:r>
    </w:p>
    <w:p w14:paraId="5E23EA03" w14:textId="77777777" w:rsidR="00553800" w:rsidRDefault="00553800" w:rsidP="00553800">
      <w:pPr>
        <w:spacing w:line="240" w:lineRule="auto"/>
        <w:ind w:right="-180"/>
        <w:jc w:val="both"/>
        <w:rPr>
          <w:rFonts w:ascii="Times New Roman" w:hAnsi="Times New Roman" w:cs="Times New Roman"/>
          <w:sz w:val="20"/>
          <w:szCs w:val="24"/>
        </w:rPr>
      </w:pPr>
      <w:r>
        <w:rPr>
          <w:rFonts w:ascii="Times New Roman" w:hAnsi="Times New Roman" w:cs="Times New Roman"/>
          <w:sz w:val="20"/>
          <w:szCs w:val="24"/>
          <w:vertAlign w:val="superscript"/>
        </w:rPr>
        <w:t>3</w:t>
      </w:r>
      <w:r>
        <w:rPr>
          <w:rFonts w:ascii="Times New Roman" w:hAnsi="Times New Roman" w:cs="Times New Roman"/>
          <w:sz w:val="20"/>
          <w:szCs w:val="24"/>
        </w:rPr>
        <w:t xml:space="preserve">Department of Plant Resources, </w:t>
      </w:r>
      <w:r w:rsidRPr="007D3B7E">
        <w:rPr>
          <w:rFonts w:ascii="Times New Roman" w:hAnsi="Times New Roman" w:cs="Times New Roman"/>
          <w:sz w:val="20"/>
          <w:szCs w:val="24"/>
        </w:rPr>
        <w:t>Ministry of Forest</w:t>
      </w:r>
      <w:r>
        <w:rPr>
          <w:rFonts w:ascii="Times New Roman" w:hAnsi="Times New Roman" w:cs="Times New Roman"/>
          <w:sz w:val="20"/>
          <w:szCs w:val="24"/>
        </w:rPr>
        <w:t>s and Environment,</w:t>
      </w:r>
      <w:r w:rsidRPr="007D3B7E">
        <w:rPr>
          <w:rFonts w:ascii="Times New Roman" w:hAnsi="Times New Roman" w:cs="Times New Roman"/>
          <w:sz w:val="20"/>
          <w:szCs w:val="24"/>
        </w:rPr>
        <w:t xml:space="preserve"> Kathmandu, Nepal</w:t>
      </w:r>
    </w:p>
    <w:p w14:paraId="22D56689" w14:textId="77777777" w:rsidR="00553800" w:rsidRDefault="00553800" w:rsidP="00553800">
      <w:pPr>
        <w:spacing w:line="240" w:lineRule="auto"/>
        <w:ind w:right="-180"/>
        <w:jc w:val="both"/>
        <w:rPr>
          <w:rFonts w:ascii="Times New Roman" w:hAnsi="Times New Roman" w:cs="Times New Roman"/>
          <w:sz w:val="20"/>
          <w:szCs w:val="24"/>
        </w:rPr>
      </w:pPr>
      <w:r w:rsidRPr="005D0A46">
        <w:rPr>
          <w:rFonts w:ascii="Times New Roman" w:hAnsi="Times New Roman" w:cs="Times New Roman"/>
          <w:sz w:val="20"/>
          <w:szCs w:val="24"/>
          <w:vertAlign w:val="superscript"/>
        </w:rPr>
        <w:t>4</w:t>
      </w:r>
      <w:r>
        <w:rPr>
          <w:rFonts w:ascii="Times New Roman" w:hAnsi="Times New Roman" w:cs="Times New Roman"/>
          <w:sz w:val="20"/>
          <w:szCs w:val="24"/>
        </w:rPr>
        <w:t>IPM-IL, Virginia Tech, USA</w:t>
      </w:r>
    </w:p>
    <w:p w14:paraId="6FCB4964" w14:textId="77777777" w:rsidR="00553800" w:rsidRPr="002B7964" w:rsidRDefault="00553800" w:rsidP="00553800">
      <w:pPr>
        <w:pStyle w:val="ListParagraph"/>
        <w:numPr>
          <w:ilvl w:val="0"/>
          <w:numId w:val="1"/>
        </w:numPr>
        <w:spacing w:line="240" w:lineRule="auto"/>
        <w:ind w:right="-180"/>
        <w:jc w:val="both"/>
        <w:rPr>
          <w:rFonts w:ascii="Times New Roman" w:hAnsi="Times New Roman" w:cs="Times New Roman"/>
          <w:sz w:val="20"/>
          <w:szCs w:val="24"/>
        </w:rPr>
      </w:pPr>
      <w:r>
        <w:rPr>
          <w:rFonts w:ascii="Times New Roman" w:hAnsi="Times New Roman" w:cs="Times New Roman"/>
          <w:sz w:val="20"/>
          <w:szCs w:val="24"/>
        </w:rPr>
        <w:t xml:space="preserve">Corresponding authors:  </w:t>
      </w:r>
      <w:hyperlink r:id="rId8" w:history="1">
        <w:r w:rsidRPr="00DD79D8">
          <w:rPr>
            <w:rStyle w:val="Hyperlink"/>
            <w:rFonts w:ascii="Times New Roman" w:hAnsi="Times New Roman" w:cs="Times New Roman"/>
            <w:sz w:val="20"/>
            <w:szCs w:val="24"/>
          </w:rPr>
          <w:t>luiteldr2@gmail.com/</w:t>
        </w:r>
      </w:hyperlink>
      <w:r>
        <w:rPr>
          <w:rFonts w:ascii="Times New Roman" w:hAnsi="Times New Roman" w:cs="Times New Roman"/>
          <w:sz w:val="20"/>
          <w:szCs w:val="24"/>
        </w:rPr>
        <w:t xml:space="preserve"> pkjhapro@gmail.com</w:t>
      </w:r>
    </w:p>
    <w:p w14:paraId="64CB874C" w14:textId="77777777" w:rsidR="00553800" w:rsidRDefault="00553800" w:rsidP="00553800">
      <w:pPr>
        <w:spacing w:line="360" w:lineRule="auto"/>
        <w:rPr>
          <w:rFonts w:ascii="Times New Roman" w:hAnsi="Times New Roman" w:cs="Times New Roman"/>
          <w:b/>
          <w:sz w:val="24"/>
        </w:rPr>
      </w:pPr>
      <w:r>
        <w:rPr>
          <w:rFonts w:ascii="Times New Roman" w:hAnsi="Times New Roman" w:cs="Times New Roman"/>
          <w:b/>
          <w:sz w:val="24"/>
        </w:rPr>
        <w:t>Abstracts</w:t>
      </w:r>
    </w:p>
    <w:p w14:paraId="6F12661E" w14:textId="2F1BE172" w:rsidR="00553800" w:rsidRDefault="00553800" w:rsidP="00553800">
      <w:pPr>
        <w:spacing w:line="360" w:lineRule="auto"/>
        <w:jc w:val="both"/>
        <w:rPr>
          <w:rFonts w:ascii="Times New Roman" w:hAnsi="Times New Roman" w:cs="Times New Roman"/>
          <w:sz w:val="24"/>
          <w:szCs w:val="24"/>
        </w:rPr>
      </w:pPr>
      <w:r w:rsidRPr="00F82C2F">
        <w:rPr>
          <w:rFonts w:ascii="Times New Roman" w:hAnsi="Times New Roman" w:cs="Times New Roman"/>
          <w:sz w:val="24"/>
        </w:rPr>
        <w:t xml:space="preserve">Buckwheat is ranked as sixth cereal crop and considered as </w:t>
      </w:r>
      <w:commentRangeStart w:id="0"/>
      <w:r w:rsidRPr="00F82C2F">
        <w:rPr>
          <w:rFonts w:ascii="Times New Roman" w:hAnsi="Times New Roman" w:cs="Times New Roman"/>
          <w:sz w:val="24"/>
        </w:rPr>
        <w:t xml:space="preserve">minor and cash crop </w:t>
      </w:r>
      <w:commentRangeEnd w:id="0"/>
      <w:r w:rsidR="00634180">
        <w:rPr>
          <w:rStyle w:val="CommentReference"/>
        </w:rPr>
        <w:commentReference w:id="0"/>
      </w:r>
      <w:r w:rsidRPr="00F82C2F">
        <w:rPr>
          <w:rFonts w:ascii="Times New Roman" w:hAnsi="Times New Roman" w:cs="Times New Roman"/>
          <w:sz w:val="24"/>
        </w:rPr>
        <w:t xml:space="preserve">of Nepal. </w:t>
      </w:r>
      <w:r>
        <w:rPr>
          <w:rFonts w:ascii="Times New Roman" w:hAnsi="Times New Roman" w:cs="Times New Roman"/>
          <w:sz w:val="24"/>
          <w:szCs w:val="24"/>
        </w:rPr>
        <w:t xml:space="preserve">It has superior nutrition qualities including </w:t>
      </w:r>
      <w:proofErr w:type="spellStart"/>
      <w:r>
        <w:rPr>
          <w:rFonts w:ascii="Times New Roman" w:hAnsi="Times New Roman" w:cs="Times New Roman"/>
          <w:sz w:val="24"/>
          <w:szCs w:val="24"/>
        </w:rPr>
        <w:t>rutin</w:t>
      </w:r>
      <w:proofErr w:type="spellEnd"/>
      <w:r>
        <w:rPr>
          <w:rFonts w:ascii="Times New Roman" w:hAnsi="Times New Roman" w:cs="Times New Roman"/>
          <w:sz w:val="24"/>
          <w:szCs w:val="24"/>
        </w:rPr>
        <w:t>, antioxid</w:t>
      </w:r>
      <w:ins w:id="1" w:author="Adiga, Abhijin (aa5ts)" w:date="2019-03-27T09:32:00Z">
        <w:r w:rsidR="00634180">
          <w:rPr>
            <w:rFonts w:ascii="Times New Roman" w:hAnsi="Times New Roman" w:cs="Times New Roman"/>
            <w:sz w:val="24"/>
            <w:szCs w:val="24"/>
          </w:rPr>
          <w:t>a</w:t>
        </w:r>
      </w:ins>
      <w:del w:id="2" w:author="Adiga, Abhijin (aa5ts)" w:date="2019-03-27T09:32:00Z">
        <w:r w:rsidDel="00634180">
          <w:rPr>
            <w:rFonts w:ascii="Times New Roman" w:hAnsi="Times New Roman" w:cs="Times New Roman"/>
            <w:sz w:val="24"/>
            <w:szCs w:val="24"/>
          </w:rPr>
          <w:delText>e</w:delText>
        </w:r>
      </w:del>
      <w:r>
        <w:rPr>
          <w:rFonts w:ascii="Times New Roman" w:hAnsi="Times New Roman" w:cs="Times New Roman"/>
          <w:sz w:val="24"/>
          <w:szCs w:val="24"/>
        </w:rPr>
        <w:t>nt and flav</w:t>
      </w:r>
      <w:ins w:id="3" w:author="Adiga, Abhijin (aa5ts)" w:date="2019-03-27T09:41:00Z">
        <w:r w:rsidR="00634180">
          <w:rPr>
            <w:rFonts w:ascii="Times New Roman" w:hAnsi="Times New Roman" w:cs="Times New Roman"/>
            <w:sz w:val="24"/>
            <w:szCs w:val="24"/>
          </w:rPr>
          <w:t>o</w:t>
        </w:r>
      </w:ins>
      <w:del w:id="4" w:author="Adiga, Abhijin (aa5ts)" w:date="2019-03-27T09:41:00Z">
        <w:r w:rsidDel="00634180">
          <w:rPr>
            <w:rFonts w:ascii="Times New Roman" w:hAnsi="Times New Roman" w:cs="Times New Roman"/>
            <w:sz w:val="24"/>
            <w:szCs w:val="24"/>
          </w:rPr>
          <w:delText>e</w:delText>
        </w:r>
      </w:del>
      <w:r>
        <w:rPr>
          <w:rFonts w:ascii="Times New Roman" w:hAnsi="Times New Roman" w:cs="Times New Roman"/>
          <w:sz w:val="24"/>
          <w:szCs w:val="24"/>
        </w:rPr>
        <w:t>noid contents. Maxent</w:t>
      </w:r>
      <w:r w:rsidRPr="007A6A3E">
        <w:rPr>
          <w:rFonts w:ascii="Times New Roman" w:hAnsi="Times New Roman" w:cs="Times New Roman"/>
          <w:sz w:val="24"/>
          <w:szCs w:val="24"/>
        </w:rPr>
        <w:t xml:space="preserve"> model</w:t>
      </w:r>
      <w:r>
        <w:rPr>
          <w:rFonts w:ascii="Times New Roman" w:hAnsi="Times New Roman" w:cs="Times New Roman"/>
          <w:sz w:val="24"/>
          <w:szCs w:val="24"/>
        </w:rPr>
        <w:t>l</w:t>
      </w:r>
      <w:r w:rsidRPr="007A6A3E">
        <w:rPr>
          <w:rFonts w:ascii="Times New Roman" w:hAnsi="Times New Roman" w:cs="Times New Roman"/>
          <w:sz w:val="24"/>
          <w:szCs w:val="24"/>
        </w:rPr>
        <w:t xml:space="preserve">ing </w:t>
      </w:r>
      <w:r>
        <w:rPr>
          <w:rFonts w:ascii="Times New Roman" w:hAnsi="Times New Roman" w:cs="Times New Roman"/>
          <w:sz w:val="24"/>
          <w:szCs w:val="24"/>
        </w:rPr>
        <w:t xml:space="preserve">was used in this study </w:t>
      </w:r>
      <w:r w:rsidRPr="007A6A3E">
        <w:rPr>
          <w:rFonts w:ascii="Times New Roman" w:hAnsi="Times New Roman" w:cs="Times New Roman"/>
          <w:sz w:val="24"/>
          <w:szCs w:val="24"/>
        </w:rPr>
        <w:t>to quantify the current suitable habitat and t</w:t>
      </w:r>
      <w:r>
        <w:rPr>
          <w:rFonts w:ascii="Times New Roman" w:hAnsi="Times New Roman" w:cs="Times New Roman"/>
          <w:sz w:val="24"/>
          <w:szCs w:val="24"/>
        </w:rPr>
        <w:t>he future suitable area under</w:t>
      </w:r>
      <w:r w:rsidRPr="007A6A3E">
        <w:rPr>
          <w:rFonts w:ascii="Times New Roman" w:hAnsi="Times New Roman" w:cs="Times New Roman"/>
          <w:sz w:val="24"/>
          <w:szCs w:val="24"/>
        </w:rPr>
        <w:t xml:space="preserve"> climate change scenario</w:t>
      </w:r>
      <w:r>
        <w:rPr>
          <w:rFonts w:ascii="Times New Roman" w:hAnsi="Times New Roman" w:cs="Times New Roman"/>
          <w:sz w:val="24"/>
          <w:szCs w:val="24"/>
        </w:rPr>
        <w:t>,</w:t>
      </w:r>
      <w:r w:rsidRPr="007A6A3E">
        <w:rPr>
          <w:rFonts w:ascii="Times New Roman" w:hAnsi="Times New Roman" w:cs="Times New Roman"/>
          <w:sz w:val="24"/>
          <w:szCs w:val="24"/>
        </w:rPr>
        <w:t xml:space="preserve"> based on representative concentration pathways</w:t>
      </w:r>
      <w:ins w:id="5" w:author="Adiga, Abhijin (aa5ts)" w:date="2019-03-27T09:44:00Z">
        <w:r w:rsidR="00D541EB">
          <w:rPr>
            <w:rFonts w:ascii="Times New Roman" w:hAnsi="Times New Roman" w:cs="Times New Roman"/>
            <w:sz w:val="24"/>
            <w:szCs w:val="24"/>
          </w:rPr>
          <w:t xml:space="preserve"> </w:t>
        </w:r>
      </w:ins>
      <w:del w:id="6" w:author="Adiga, Abhijin (aa5ts)" w:date="2019-03-27T09:44:00Z">
        <w:r w:rsidRPr="007A6A3E" w:rsidDel="00D541EB">
          <w:rPr>
            <w:rFonts w:ascii="Times New Roman" w:hAnsi="Times New Roman" w:cs="Times New Roman"/>
            <w:sz w:val="24"/>
            <w:szCs w:val="24"/>
          </w:rPr>
          <w:delText xml:space="preserve"> </w:delText>
        </w:r>
        <w:r w:rsidDel="00D541EB">
          <w:rPr>
            <w:rFonts w:ascii="Times New Roman" w:hAnsi="Times New Roman" w:cs="Times New Roman"/>
            <w:sz w:val="24"/>
            <w:szCs w:val="24"/>
          </w:rPr>
          <w:delText xml:space="preserve">(RCP's) </w:delText>
        </w:r>
      </w:del>
      <w:r w:rsidRPr="007A6A3E">
        <w:rPr>
          <w:rFonts w:ascii="Times New Roman" w:hAnsi="Times New Roman" w:cs="Times New Roman"/>
          <w:sz w:val="24"/>
          <w:szCs w:val="24"/>
        </w:rPr>
        <w:t xml:space="preserve">(RCP </w:t>
      </w:r>
      <w:r>
        <w:rPr>
          <w:rFonts w:ascii="Times New Roman" w:hAnsi="Times New Roman" w:cs="Times New Roman"/>
          <w:sz w:val="24"/>
          <w:szCs w:val="24"/>
        </w:rPr>
        <w:t xml:space="preserve">2.6, </w:t>
      </w:r>
      <w:r w:rsidRPr="007A6A3E">
        <w:rPr>
          <w:rFonts w:ascii="Times New Roman" w:hAnsi="Times New Roman" w:cs="Times New Roman"/>
          <w:sz w:val="24"/>
          <w:szCs w:val="24"/>
        </w:rPr>
        <w:t>4.5</w:t>
      </w:r>
      <w:r>
        <w:rPr>
          <w:rFonts w:ascii="Times New Roman" w:hAnsi="Times New Roman" w:cs="Times New Roman"/>
          <w:sz w:val="24"/>
          <w:szCs w:val="24"/>
        </w:rPr>
        <w:t>, 6.0</w:t>
      </w:r>
      <w:r w:rsidRPr="007A6A3E">
        <w:rPr>
          <w:rFonts w:ascii="Times New Roman" w:hAnsi="Times New Roman" w:cs="Times New Roman"/>
          <w:sz w:val="24"/>
          <w:szCs w:val="24"/>
        </w:rPr>
        <w:t xml:space="preserve"> and 8.5) in two different time periods (2050 and 2070</w:t>
      </w:r>
      <w:r>
        <w:rPr>
          <w:rFonts w:ascii="Times New Roman" w:hAnsi="Times New Roman" w:cs="Times New Roman"/>
          <w:sz w:val="24"/>
          <w:szCs w:val="24"/>
        </w:rPr>
        <w:t>AD</w:t>
      </w:r>
      <w:r w:rsidRPr="007A6A3E">
        <w:rPr>
          <w:rFonts w:ascii="Times New Roman" w:hAnsi="Times New Roman" w:cs="Times New Roman"/>
          <w:sz w:val="24"/>
          <w:szCs w:val="24"/>
        </w:rPr>
        <w:t xml:space="preserve">) using climatic predictive variables and </w:t>
      </w:r>
      <w:r>
        <w:rPr>
          <w:rFonts w:ascii="Times New Roman" w:hAnsi="Times New Roman" w:cs="Times New Roman"/>
          <w:sz w:val="24"/>
          <w:szCs w:val="24"/>
        </w:rPr>
        <w:t>species localities</w:t>
      </w:r>
      <w:r w:rsidRPr="007A6A3E">
        <w:rPr>
          <w:rFonts w:ascii="Times New Roman" w:hAnsi="Times New Roman" w:cs="Times New Roman"/>
          <w:sz w:val="24"/>
          <w:szCs w:val="24"/>
        </w:rPr>
        <w:t xml:space="preserve">. </w:t>
      </w:r>
      <w:r>
        <w:rPr>
          <w:rFonts w:ascii="Times New Roman" w:hAnsi="Times New Roman" w:cs="Times New Roman"/>
          <w:sz w:val="24"/>
          <w:szCs w:val="24"/>
        </w:rPr>
        <w:t>The most suitable area of cultivation, area loss, gained and remaining stable for buckwheat habitat were calculated. The model showed that about 46% area of country is climatically suitable habitat for buckwheat within the elevation range of 289m-4441m.</w:t>
      </w:r>
      <w:r w:rsidRPr="00AC351F">
        <w:rPr>
          <w:rFonts w:ascii="Times New Roman" w:hAnsi="Times New Roman" w:cs="Times New Roman"/>
          <w:sz w:val="24"/>
          <w:szCs w:val="24"/>
        </w:rPr>
        <w:t xml:space="preserve"> </w:t>
      </w:r>
      <w:del w:id="7" w:author="Adiga, Abhijin (aa5ts)" w:date="2019-03-27T09:42:00Z">
        <w:r w:rsidDel="00D541EB">
          <w:rPr>
            <w:rFonts w:ascii="Times New Roman" w:hAnsi="Times New Roman" w:cs="Times New Roman"/>
            <w:sz w:val="24"/>
            <w:szCs w:val="24"/>
          </w:rPr>
          <w:delText>Our research clearly showed that h</w:delText>
        </w:r>
      </w:del>
      <w:ins w:id="8" w:author="Adiga, Abhijin (aa5ts)" w:date="2019-03-27T09:42:00Z">
        <w:r w:rsidR="00D541EB">
          <w:rPr>
            <w:rFonts w:ascii="Times New Roman" w:hAnsi="Times New Roman" w:cs="Times New Roman"/>
            <w:sz w:val="24"/>
            <w:szCs w:val="24"/>
          </w:rPr>
          <w:t>H</w:t>
        </w:r>
      </w:ins>
      <w:r>
        <w:rPr>
          <w:rFonts w:ascii="Times New Roman" w:hAnsi="Times New Roman" w:cs="Times New Roman"/>
          <w:sz w:val="24"/>
          <w:szCs w:val="24"/>
        </w:rPr>
        <w:t>abitat suitability of buckwheat would shrink by 7.0-8.2% and 2.3-8.3% by 2050 and 2070 respectively under different RCPs. The stable, loss and gain area analysis also indicated that more suitable area would be lost than gained by both 2050 and 2070. These findings are expected to support planning and policy framing for climatic resilience smart agriculture practice to meet the livelihood and food security problems in the mountains of Nepal.</w:t>
      </w:r>
    </w:p>
    <w:p w14:paraId="2FE4823D" w14:textId="6A36C9AB" w:rsidR="00553800" w:rsidRPr="007E0EF1" w:rsidRDefault="00553800" w:rsidP="00553800">
      <w:pPr>
        <w:spacing w:line="360" w:lineRule="auto"/>
        <w:jc w:val="both"/>
        <w:rPr>
          <w:rFonts w:ascii="Times New Roman" w:hAnsi="Times New Roman" w:cs="Times New Roman"/>
          <w:b/>
          <w:i/>
          <w:sz w:val="24"/>
        </w:rPr>
      </w:pPr>
      <w:commentRangeStart w:id="9"/>
      <w:r w:rsidRPr="00FB20FB">
        <w:rPr>
          <w:rFonts w:ascii="Times New Roman" w:hAnsi="Times New Roman" w:cs="Times New Roman"/>
          <w:b/>
          <w:sz w:val="24"/>
          <w:szCs w:val="24"/>
        </w:rPr>
        <w:t>Key words</w:t>
      </w:r>
      <w:r>
        <w:rPr>
          <w:rFonts w:ascii="Times New Roman" w:hAnsi="Times New Roman" w:cs="Times New Roman"/>
          <w:sz w:val="24"/>
          <w:szCs w:val="24"/>
        </w:rPr>
        <w:t>:</w:t>
      </w:r>
      <w:ins w:id="10" w:author="Adiga, Abhijin (aa5ts)" w:date="2019-03-27T09:42:00Z">
        <w:r w:rsidR="00D541EB">
          <w:rPr>
            <w:rFonts w:ascii="Times New Roman" w:hAnsi="Times New Roman" w:cs="Times New Roman"/>
            <w:sz w:val="24"/>
            <w:szCs w:val="24"/>
          </w:rPr>
          <w:t xml:space="preserve"> </w:t>
        </w:r>
      </w:ins>
      <w:del w:id="11" w:author="Adiga, Abhijin (aa5ts)" w:date="2019-03-27T09:42:00Z">
        <w:r w:rsidDel="00D541EB">
          <w:rPr>
            <w:rFonts w:ascii="Times New Roman" w:hAnsi="Times New Roman" w:cs="Times New Roman"/>
            <w:sz w:val="24"/>
            <w:szCs w:val="24"/>
          </w:rPr>
          <w:delText xml:space="preserve"> </w:delText>
        </w:r>
        <w:r w:rsidRPr="00FB20FB" w:rsidDel="00D541EB">
          <w:rPr>
            <w:rFonts w:ascii="Times New Roman" w:hAnsi="Times New Roman" w:cs="Times New Roman"/>
            <w:i/>
            <w:sz w:val="24"/>
            <w:szCs w:val="24"/>
          </w:rPr>
          <w:delText xml:space="preserve">AUC, </w:delText>
        </w:r>
      </w:del>
      <w:r w:rsidRPr="00FB20FB">
        <w:rPr>
          <w:rFonts w:ascii="Times New Roman" w:hAnsi="Times New Roman" w:cs="Times New Roman"/>
          <w:i/>
          <w:sz w:val="24"/>
          <w:szCs w:val="24"/>
        </w:rPr>
        <w:t xml:space="preserve">buckwheat, climate change, </w:t>
      </w:r>
      <w:del w:id="12" w:author="Adiga, Abhijin (aa5ts)" w:date="2019-03-27T09:42:00Z">
        <w:r w:rsidRPr="00FB20FB" w:rsidDel="00D541EB">
          <w:rPr>
            <w:rFonts w:ascii="Times New Roman" w:hAnsi="Times New Roman" w:cs="Times New Roman"/>
            <w:i/>
            <w:sz w:val="24"/>
            <w:szCs w:val="24"/>
          </w:rPr>
          <w:delText xml:space="preserve">distribution, </w:delText>
        </w:r>
      </w:del>
      <w:del w:id="13" w:author="Adiga, Abhijin (aa5ts)" w:date="2019-03-27T09:43:00Z">
        <w:r w:rsidRPr="00FB20FB" w:rsidDel="00D541EB">
          <w:rPr>
            <w:rFonts w:ascii="Times New Roman" w:hAnsi="Times New Roman" w:cs="Times New Roman"/>
            <w:i/>
            <w:sz w:val="24"/>
            <w:szCs w:val="24"/>
          </w:rPr>
          <w:delText xml:space="preserve">habitat, </w:delText>
        </w:r>
      </w:del>
      <w:r>
        <w:rPr>
          <w:rFonts w:ascii="Times New Roman" w:hAnsi="Times New Roman" w:cs="Times New Roman"/>
          <w:i/>
          <w:sz w:val="24"/>
          <w:szCs w:val="24"/>
        </w:rPr>
        <w:t>Maxent</w:t>
      </w:r>
      <w:r w:rsidRPr="00FB20FB">
        <w:rPr>
          <w:rFonts w:ascii="Times New Roman" w:hAnsi="Times New Roman" w:cs="Times New Roman"/>
          <w:i/>
          <w:sz w:val="24"/>
          <w:szCs w:val="24"/>
        </w:rPr>
        <w:t xml:space="preserve"> model, </w:t>
      </w:r>
      <w:del w:id="14" w:author="Adiga, Abhijin (aa5ts)" w:date="2019-03-27T09:43:00Z">
        <w:r w:rsidRPr="00FB20FB" w:rsidDel="00D541EB">
          <w:rPr>
            <w:rFonts w:ascii="Times New Roman" w:hAnsi="Times New Roman" w:cs="Times New Roman"/>
            <w:i/>
            <w:sz w:val="24"/>
            <w:szCs w:val="24"/>
          </w:rPr>
          <w:delText>projection</w:delText>
        </w:r>
      </w:del>
      <w:commentRangeEnd w:id="9"/>
      <w:r w:rsidR="00D541EB">
        <w:rPr>
          <w:rStyle w:val="CommentReference"/>
        </w:rPr>
        <w:commentReference w:id="9"/>
      </w:r>
    </w:p>
    <w:p w14:paraId="6C652304" w14:textId="77777777" w:rsidR="00553800" w:rsidRDefault="00553800" w:rsidP="00553800">
      <w:pPr>
        <w:spacing w:line="360" w:lineRule="auto"/>
        <w:rPr>
          <w:rFonts w:ascii="Times New Roman" w:hAnsi="Times New Roman" w:cs="Times New Roman"/>
          <w:b/>
          <w:sz w:val="24"/>
        </w:rPr>
      </w:pPr>
      <w:r w:rsidRPr="000635AC">
        <w:rPr>
          <w:rFonts w:ascii="Times New Roman" w:hAnsi="Times New Roman" w:cs="Times New Roman"/>
          <w:b/>
          <w:sz w:val="24"/>
        </w:rPr>
        <w:t>Introduction</w:t>
      </w:r>
    </w:p>
    <w:p w14:paraId="7EFD4DE1" w14:textId="5BA49ACB" w:rsidR="00553800" w:rsidRDefault="00553800" w:rsidP="00553800">
      <w:pPr>
        <w:spacing w:line="360" w:lineRule="auto"/>
        <w:jc w:val="both"/>
        <w:rPr>
          <w:rFonts w:ascii="Times New Roman" w:hAnsi="Times New Roman" w:cs="Times New Roman"/>
          <w:sz w:val="24"/>
        </w:rPr>
      </w:pPr>
      <w:r w:rsidRPr="005C42FB">
        <w:rPr>
          <w:rFonts w:ascii="Times New Roman" w:hAnsi="Times New Roman" w:cs="Times New Roman"/>
          <w:sz w:val="24"/>
        </w:rPr>
        <w:t xml:space="preserve">Major portion of </w:t>
      </w:r>
      <w:del w:id="15" w:author="Adiga, Abhijin (aa5ts)" w:date="2019-03-27T09:49:00Z">
        <w:r w:rsidRPr="005C42FB" w:rsidDel="00D541EB">
          <w:rPr>
            <w:rFonts w:ascii="Times New Roman" w:hAnsi="Times New Roman" w:cs="Times New Roman"/>
            <w:sz w:val="24"/>
          </w:rPr>
          <w:delText xml:space="preserve">National </w:delText>
        </w:r>
      </w:del>
      <w:r w:rsidRPr="005C42FB">
        <w:rPr>
          <w:rFonts w:ascii="Times New Roman" w:hAnsi="Times New Roman" w:cs="Times New Roman"/>
          <w:sz w:val="24"/>
        </w:rPr>
        <w:t xml:space="preserve">Gross Domestic Product (GDP) of Nepal comes </w:t>
      </w:r>
      <w:r>
        <w:rPr>
          <w:rFonts w:ascii="Times New Roman" w:hAnsi="Times New Roman" w:cs="Times New Roman"/>
          <w:sz w:val="24"/>
        </w:rPr>
        <w:t>from agriculture sectors as</w:t>
      </w:r>
      <w:r w:rsidRPr="005C42FB">
        <w:rPr>
          <w:rFonts w:ascii="Times New Roman" w:hAnsi="Times New Roman" w:cs="Times New Roman"/>
          <w:sz w:val="24"/>
        </w:rPr>
        <w:t xml:space="preserve"> 63% population depends on it. The agriculture system of Nepal is traditional subsistence base which is integrated with livestock, trees and crops. </w:t>
      </w:r>
      <w:commentRangeStart w:id="16"/>
      <w:r w:rsidRPr="005C42FB">
        <w:rPr>
          <w:rFonts w:ascii="Times New Roman" w:hAnsi="Times New Roman" w:cs="Times New Roman"/>
          <w:sz w:val="24"/>
        </w:rPr>
        <w:t xml:space="preserve">The large proportion of agriculture is without irrigation facilities and totally depends on seasonal climatic condition which is sensitive to </w:t>
      </w:r>
      <w:r w:rsidRPr="005C42FB">
        <w:rPr>
          <w:rFonts w:ascii="Times New Roman" w:hAnsi="Times New Roman" w:cs="Times New Roman"/>
          <w:sz w:val="24"/>
        </w:rPr>
        <w:lastRenderedPageBreak/>
        <w:t>climate</w:t>
      </w:r>
      <w:r>
        <w:rPr>
          <w:rFonts w:ascii="Times New Roman" w:hAnsi="Times New Roman" w:cs="Times New Roman"/>
          <w:sz w:val="24"/>
        </w:rPr>
        <w:t>.</w:t>
      </w:r>
      <w:commentRangeEnd w:id="16"/>
      <w:r w:rsidR="00D541EB">
        <w:rPr>
          <w:rStyle w:val="CommentReference"/>
        </w:rPr>
        <w:commentReference w:id="16"/>
      </w:r>
      <w:r>
        <w:rPr>
          <w:rFonts w:ascii="Times New Roman" w:hAnsi="Times New Roman" w:cs="Times New Roman"/>
          <w:sz w:val="24"/>
        </w:rPr>
        <w:t xml:space="preserve"> Small holder farmers with small land holding are extremely vulnerable to climate change due to limited livelihood options (</w:t>
      </w:r>
      <w:r w:rsidRPr="003C5F64">
        <w:rPr>
          <w:rFonts w:ascii="Times New Roman" w:hAnsi="Times New Roman" w:cs="Times New Roman"/>
          <w:sz w:val="24"/>
          <w:highlight w:val="yellow"/>
        </w:rPr>
        <w:t xml:space="preserve">Thapa  </w:t>
      </w:r>
      <w:r w:rsidRPr="003C5F64">
        <w:rPr>
          <w:rFonts w:ascii="Times New Roman" w:hAnsi="Times New Roman" w:cs="Times New Roman"/>
          <w:i/>
          <w:sz w:val="24"/>
          <w:highlight w:val="yellow"/>
        </w:rPr>
        <w:t>et al.,</w:t>
      </w:r>
      <w:r w:rsidRPr="003C5F64">
        <w:rPr>
          <w:rFonts w:ascii="Times New Roman" w:hAnsi="Times New Roman" w:cs="Times New Roman"/>
          <w:sz w:val="24"/>
          <w:highlight w:val="yellow"/>
        </w:rPr>
        <w:t xml:space="preserve"> 2016</w:t>
      </w:r>
      <w:r>
        <w:rPr>
          <w:rFonts w:ascii="Times New Roman" w:hAnsi="Times New Roman" w:cs="Times New Roman"/>
          <w:sz w:val="24"/>
        </w:rPr>
        <w:t>). Buckwheat is one of the minor but cash crops of Nepal. Two types of cultivated buckwheat -common (</w:t>
      </w:r>
      <w:proofErr w:type="spellStart"/>
      <w:r w:rsidRPr="005C42FB">
        <w:rPr>
          <w:rFonts w:ascii="Times New Roman" w:hAnsi="Times New Roman" w:cs="Times New Roman"/>
          <w:i/>
          <w:sz w:val="24"/>
        </w:rPr>
        <w:t>Fagopyrum</w:t>
      </w:r>
      <w:proofErr w:type="spellEnd"/>
      <w:r w:rsidRPr="005C42FB">
        <w:rPr>
          <w:rFonts w:ascii="Times New Roman" w:hAnsi="Times New Roman" w:cs="Times New Roman"/>
          <w:i/>
          <w:sz w:val="24"/>
        </w:rPr>
        <w:t xml:space="preserve"> </w:t>
      </w:r>
      <w:proofErr w:type="spellStart"/>
      <w:r w:rsidRPr="005C42FB">
        <w:rPr>
          <w:rFonts w:ascii="Times New Roman" w:hAnsi="Times New Roman" w:cs="Times New Roman"/>
          <w:i/>
          <w:sz w:val="24"/>
        </w:rPr>
        <w:t>esculentum</w:t>
      </w:r>
      <w:proofErr w:type="spellEnd"/>
      <w:r>
        <w:rPr>
          <w:rFonts w:ascii="Times New Roman" w:hAnsi="Times New Roman" w:cs="Times New Roman"/>
          <w:sz w:val="24"/>
        </w:rPr>
        <w:t xml:space="preserve"> </w:t>
      </w:r>
      <w:proofErr w:type="spellStart"/>
      <w:r>
        <w:rPr>
          <w:rFonts w:ascii="Times New Roman" w:hAnsi="Times New Roman" w:cs="Times New Roman"/>
          <w:sz w:val="24"/>
        </w:rPr>
        <w:t>Moench</w:t>
      </w:r>
      <w:proofErr w:type="spellEnd"/>
      <w:r>
        <w:rPr>
          <w:rFonts w:ascii="Times New Roman" w:hAnsi="Times New Roman" w:cs="Times New Roman"/>
          <w:sz w:val="24"/>
        </w:rPr>
        <w:t>) and bitter (</w:t>
      </w:r>
      <w:r w:rsidRPr="005C42FB">
        <w:rPr>
          <w:rFonts w:ascii="Times New Roman" w:hAnsi="Times New Roman" w:cs="Times New Roman"/>
          <w:i/>
          <w:sz w:val="24"/>
        </w:rPr>
        <w:t xml:space="preserve">F. </w:t>
      </w:r>
      <w:proofErr w:type="spellStart"/>
      <w:r w:rsidRPr="005C42FB">
        <w:rPr>
          <w:rFonts w:ascii="Times New Roman" w:hAnsi="Times New Roman" w:cs="Times New Roman"/>
          <w:i/>
          <w:sz w:val="24"/>
        </w:rPr>
        <w:t>tataricum</w:t>
      </w:r>
      <w:proofErr w:type="spellEnd"/>
      <w:r>
        <w:rPr>
          <w:rFonts w:ascii="Times New Roman" w:hAnsi="Times New Roman" w:cs="Times New Roman"/>
          <w:sz w:val="24"/>
        </w:rPr>
        <w:t xml:space="preserve"> </w:t>
      </w:r>
      <w:proofErr w:type="spellStart"/>
      <w:r>
        <w:rPr>
          <w:rFonts w:ascii="Times New Roman" w:hAnsi="Times New Roman" w:cs="Times New Roman"/>
          <w:sz w:val="24"/>
        </w:rPr>
        <w:t>Gaertn</w:t>
      </w:r>
      <w:proofErr w:type="spellEnd"/>
      <w:r>
        <w:rPr>
          <w:rFonts w:ascii="Times New Roman" w:hAnsi="Times New Roman" w:cs="Times New Roman"/>
          <w:sz w:val="24"/>
        </w:rPr>
        <w:t xml:space="preserve">) are grown in Nepal.  Buckwheat is cultivated in different season in different ecological regions of Nepal. It is cultivated as winter crop in </w:t>
      </w:r>
      <w:proofErr w:type="spellStart"/>
      <w:r>
        <w:rPr>
          <w:rFonts w:ascii="Times New Roman" w:hAnsi="Times New Roman" w:cs="Times New Roman"/>
          <w:sz w:val="24"/>
        </w:rPr>
        <w:t>Terai</w:t>
      </w:r>
      <w:proofErr w:type="spellEnd"/>
      <w:r>
        <w:rPr>
          <w:rFonts w:ascii="Times New Roman" w:hAnsi="Times New Roman" w:cs="Times New Roman"/>
          <w:sz w:val="24"/>
        </w:rPr>
        <w:t>, autumn and spring crop in mid-hills and summer crop in high mountains (</w:t>
      </w:r>
      <w:proofErr w:type="spellStart"/>
      <w:r w:rsidRPr="003C5F64">
        <w:rPr>
          <w:rFonts w:ascii="Times New Roman" w:hAnsi="Times New Roman" w:cs="Times New Roman"/>
          <w:sz w:val="24"/>
          <w:highlight w:val="yellow"/>
        </w:rPr>
        <w:t>Pantha</w:t>
      </w:r>
      <w:proofErr w:type="spellEnd"/>
      <w:r w:rsidRPr="003C5F64">
        <w:rPr>
          <w:rFonts w:ascii="Times New Roman" w:hAnsi="Times New Roman" w:cs="Times New Roman"/>
          <w:sz w:val="24"/>
          <w:highlight w:val="yellow"/>
        </w:rPr>
        <w:t xml:space="preserve"> </w:t>
      </w:r>
      <w:r w:rsidRPr="003C5F64">
        <w:rPr>
          <w:rFonts w:ascii="Times New Roman" w:hAnsi="Times New Roman" w:cs="Times New Roman"/>
          <w:i/>
          <w:sz w:val="24"/>
          <w:highlight w:val="yellow"/>
        </w:rPr>
        <w:t>et al</w:t>
      </w:r>
      <w:r w:rsidRPr="003C5F64">
        <w:rPr>
          <w:rFonts w:ascii="Times New Roman" w:hAnsi="Times New Roman" w:cs="Times New Roman"/>
          <w:sz w:val="24"/>
          <w:highlight w:val="yellow"/>
        </w:rPr>
        <w:t>., 2014</w:t>
      </w:r>
      <w:r>
        <w:rPr>
          <w:rFonts w:ascii="Times New Roman" w:hAnsi="Times New Roman" w:cs="Times New Roman"/>
          <w:sz w:val="24"/>
        </w:rPr>
        <w:t>).</w:t>
      </w:r>
    </w:p>
    <w:p w14:paraId="56A1B3A3" w14:textId="77777777" w:rsidR="00553800" w:rsidRDefault="00553800" w:rsidP="00553800">
      <w:pPr>
        <w:spacing w:line="360" w:lineRule="auto"/>
        <w:jc w:val="both"/>
        <w:rPr>
          <w:rFonts w:ascii="Times New Roman" w:eastAsia="CIDFont+F1" w:hAnsi="Times New Roman" w:cs="Times New Roman"/>
          <w:sz w:val="24"/>
          <w:szCs w:val="24"/>
        </w:rPr>
      </w:pPr>
      <w:r>
        <w:rPr>
          <w:rFonts w:ascii="Times New Roman" w:hAnsi="Times New Roman" w:cs="Times New Roman"/>
          <w:sz w:val="24"/>
          <w:szCs w:val="24"/>
        </w:rPr>
        <w:t xml:space="preserve">The cultivated area and </w:t>
      </w:r>
      <w:r w:rsidRPr="00F07131">
        <w:rPr>
          <w:rFonts w:ascii="Times New Roman" w:hAnsi="Times New Roman" w:cs="Times New Roman"/>
          <w:sz w:val="24"/>
          <w:szCs w:val="24"/>
        </w:rPr>
        <w:t xml:space="preserve">production of </w:t>
      </w:r>
      <w:r>
        <w:rPr>
          <w:rFonts w:ascii="Times New Roman" w:hAnsi="Times New Roman" w:cs="Times New Roman"/>
          <w:sz w:val="24"/>
          <w:szCs w:val="24"/>
        </w:rPr>
        <w:t>buckwheat were 10304 ha and</w:t>
      </w:r>
      <w:r w:rsidRPr="00F07131">
        <w:rPr>
          <w:rFonts w:ascii="Times New Roman" w:hAnsi="Times New Roman" w:cs="Times New Roman"/>
          <w:sz w:val="24"/>
          <w:szCs w:val="24"/>
        </w:rPr>
        <w:t xml:space="preserve"> </w:t>
      </w:r>
      <w:r>
        <w:rPr>
          <w:rFonts w:ascii="Times New Roman" w:hAnsi="Times New Roman" w:cs="Times New Roman"/>
          <w:sz w:val="24"/>
          <w:szCs w:val="24"/>
        </w:rPr>
        <w:t>8841t in 2010 and increased to 12039 ha and 12039 t, respectively in 2017 (</w:t>
      </w:r>
      <w:r w:rsidRPr="003C5F64">
        <w:rPr>
          <w:rFonts w:ascii="Times New Roman" w:hAnsi="Times New Roman" w:cs="Times New Roman"/>
          <w:sz w:val="24"/>
          <w:szCs w:val="24"/>
          <w:highlight w:val="yellow"/>
        </w:rPr>
        <w:t>MOAC, 2017</w:t>
      </w:r>
      <w:r w:rsidRPr="00F07131">
        <w:rPr>
          <w:rFonts w:ascii="Times New Roman" w:hAnsi="Times New Roman" w:cs="Times New Roman"/>
          <w:sz w:val="24"/>
          <w:szCs w:val="24"/>
        </w:rPr>
        <w:t xml:space="preserve">). The increase </w:t>
      </w:r>
      <w:r>
        <w:rPr>
          <w:rFonts w:ascii="Times New Roman" w:hAnsi="Times New Roman" w:cs="Times New Roman"/>
          <w:sz w:val="24"/>
          <w:szCs w:val="24"/>
        </w:rPr>
        <w:t>in production of this</w:t>
      </w:r>
      <w:r w:rsidRPr="00F07131">
        <w:rPr>
          <w:rFonts w:ascii="Times New Roman" w:hAnsi="Times New Roman" w:cs="Times New Roman"/>
          <w:sz w:val="24"/>
          <w:szCs w:val="24"/>
        </w:rPr>
        <w:t xml:space="preserve"> crop could not fulfill the</w:t>
      </w:r>
      <w:r>
        <w:rPr>
          <w:rFonts w:ascii="Times New Roman" w:hAnsi="Times New Roman" w:cs="Times New Roman"/>
          <w:sz w:val="24"/>
          <w:szCs w:val="24"/>
        </w:rPr>
        <w:t xml:space="preserve"> national</w:t>
      </w:r>
      <w:r w:rsidRPr="00F07131">
        <w:rPr>
          <w:rFonts w:ascii="Times New Roman" w:hAnsi="Times New Roman" w:cs="Times New Roman"/>
          <w:sz w:val="24"/>
          <w:szCs w:val="24"/>
        </w:rPr>
        <w:t xml:space="preserve"> demand </w:t>
      </w:r>
      <w:r>
        <w:rPr>
          <w:rFonts w:ascii="Times New Roman" w:hAnsi="Times New Roman" w:cs="Times New Roman"/>
          <w:sz w:val="24"/>
          <w:szCs w:val="24"/>
        </w:rPr>
        <w:t>so it is being</w:t>
      </w:r>
      <w:r w:rsidRPr="00F07131">
        <w:rPr>
          <w:rFonts w:ascii="Times New Roman" w:hAnsi="Times New Roman" w:cs="Times New Roman"/>
          <w:sz w:val="24"/>
          <w:szCs w:val="24"/>
        </w:rPr>
        <w:t xml:space="preserve"> import</w:t>
      </w:r>
      <w:r>
        <w:rPr>
          <w:rFonts w:ascii="Times New Roman" w:hAnsi="Times New Roman" w:cs="Times New Roman"/>
          <w:sz w:val="24"/>
          <w:szCs w:val="24"/>
        </w:rPr>
        <w:t>ed</w:t>
      </w:r>
      <w:r w:rsidRPr="00F07131">
        <w:rPr>
          <w:rFonts w:ascii="Times New Roman" w:hAnsi="Times New Roman" w:cs="Times New Roman"/>
          <w:sz w:val="24"/>
          <w:szCs w:val="24"/>
        </w:rPr>
        <w:t xml:space="preserve"> from neighbor</w:t>
      </w:r>
      <w:r>
        <w:rPr>
          <w:rFonts w:ascii="Times New Roman" w:hAnsi="Times New Roman" w:cs="Times New Roman"/>
          <w:sz w:val="24"/>
          <w:szCs w:val="24"/>
        </w:rPr>
        <w:t>ing countries. T</w:t>
      </w:r>
      <w:r>
        <w:rPr>
          <w:rFonts w:ascii="Times New Roman" w:eastAsia="CIDFont+F1" w:hAnsi="Times New Roman" w:cs="Times New Roman"/>
          <w:sz w:val="24"/>
          <w:szCs w:val="24"/>
        </w:rPr>
        <w:t xml:space="preserve">he national and international demand of buckwheat is continuously increasing now a day because of its health benefit. </w:t>
      </w:r>
    </w:p>
    <w:p w14:paraId="14755AA5" w14:textId="77777777" w:rsidR="00553800" w:rsidRPr="0048620E" w:rsidRDefault="00553800" w:rsidP="00553800">
      <w:pPr>
        <w:spacing w:line="360" w:lineRule="auto"/>
        <w:jc w:val="both"/>
        <w:rPr>
          <w:rFonts w:ascii="Times New Roman" w:hAnsi="Times New Roman" w:cs="Times New Roman"/>
          <w:sz w:val="24"/>
          <w:szCs w:val="24"/>
        </w:rPr>
      </w:pPr>
      <w:commentRangeStart w:id="17"/>
      <w:r>
        <w:rPr>
          <w:rFonts w:ascii="Times New Roman" w:hAnsi="Times New Roman" w:cs="Times New Roman"/>
          <w:sz w:val="24"/>
          <w:szCs w:val="24"/>
        </w:rPr>
        <w:t>The earths is facing challenge of climatic change and mean</w:t>
      </w:r>
      <w:r w:rsidRPr="0048620E">
        <w:rPr>
          <w:rFonts w:ascii="Times New Roman" w:hAnsi="Times New Roman" w:cs="Times New Roman"/>
          <w:sz w:val="24"/>
          <w:szCs w:val="24"/>
        </w:rPr>
        <w:t xml:space="preserve"> temperature is increasing (</w:t>
      </w:r>
      <w:r w:rsidRPr="00173F42">
        <w:rPr>
          <w:rFonts w:ascii="Times New Roman" w:hAnsi="Times New Roman" w:cs="Times New Roman"/>
          <w:sz w:val="24"/>
          <w:szCs w:val="24"/>
          <w:highlight w:val="yellow"/>
        </w:rPr>
        <w:t>IPCC,</w:t>
      </w:r>
      <w:r>
        <w:rPr>
          <w:rFonts w:ascii="Times New Roman" w:hAnsi="Times New Roman" w:cs="Times New Roman"/>
          <w:sz w:val="24"/>
          <w:szCs w:val="24"/>
        </w:rPr>
        <w:t xml:space="preserve"> 2013</w:t>
      </w:r>
      <w:r w:rsidRPr="0048620E">
        <w:rPr>
          <w:rFonts w:ascii="Times New Roman" w:hAnsi="Times New Roman" w:cs="Times New Roman"/>
          <w:sz w:val="24"/>
          <w:szCs w:val="24"/>
        </w:rPr>
        <w:t xml:space="preserve">) and the Himalayan region </w:t>
      </w:r>
      <w:r>
        <w:rPr>
          <w:rFonts w:ascii="Times New Roman" w:hAnsi="Times New Roman" w:cs="Times New Roman"/>
          <w:sz w:val="24"/>
          <w:szCs w:val="24"/>
        </w:rPr>
        <w:t xml:space="preserve">particularly </w:t>
      </w:r>
      <w:r w:rsidRPr="0048620E">
        <w:rPr>
          <w:rFonts w:ascii="Times New Roman" w:hAnsi="Times New Roman" w:cs="Times New Roman"/>
          <w:sz w:val="24"/>
          <w:szCs w:val="24"/>
        </w:rPr>
        <w:t xml:space="preserve">has higher rate of warming than the global average </w:t>
      </w:r>
      <w:r w:rsidRPr="00173F42">
        <w:rPr>
          <w:rFonts w:ascii="Times New Roman" w:hAnsi="Times New Roman" w:cs="Times New Roman"/>
          <w:sz w:val="24"/>
          <w:szCs w:val="24"/>
          <w:highlight w:val="yellow"/>
        </w:rPr>
        <w:t xml:space="preserve">(Shrestha </w:t>
      </w:r>
      <w:r w:rsidRPr="00173F42">
        <w:rPr>
          <w:rFonts w:ascii="Times New Roman" w:hAnsi="Times New Roman" w:cs="Times New Roman"/>
          <w:i/>
          <w:sz w:val="24"/>
          <w:szCs w:val="24"/>
          <w:highlight w:val="yellow"/>
        </w:rPr>
        <w:t>et al</w:t>
      </w:r>
      <w:r w:rsidRPr="00173F42">
        <w:rPr>
          <w:rFonts w:ascii="Times New Roman" w:hAnsi="Times New Roman" w:cs="Times New Roman"/>
          <w:sz w:val="24"/>
          <w:szCs w:val="24"/>
          <w:highlight w:val="yellow"/>
        </w:rPr>
        <w:t xml:space="preserve">., 1999, Sharma </w:t>
      </w:r>
      <w:r w:rsidRPr="00173F42">
        <w:rPr>
          <w:rFonts w:ascii="Times New Roman" w:hAnsi="Times New Roman" w:cs="Times New Roman"/>
          <w:i/>
          <w:sz w:val="24"/>
          <w:szCs w:val="24"/>
          <w:highlight w:val="yellow"/>
        </w:rPr>
        <w:t>et al</w:t>
      </w:r>
      <w:r w:rsidRPr="00173F42">
        <w:rPr>
          <w:rFonts w:ascii="Times New Roman" w:hAnsi="Times New Roman" w:cs="Times New Roman"/>
          <w:sz w:val="24"/>
          <w:szCs w:val="24"/>
          <w:highlight w:val="yellow"/>
        </w:rPr>
        <w:t>.,</w:t>
      </w:r>
      <w:r>
        <w:rPr>
          <w:rFonts w:ascii="Times New Roman" w:hAnsi="Times New Roman" w:cs="Times New Roman"/>
          <w:sz w:val="24"/>
          <w:szCs w:val="24"/>
          <w:highlight w:val="yellow"/>
        </w:rPr>
        <w:t xml:space="preserve"> 2010</w:t>
      </w:r>
      <w:r w:rsidRPr="00173F42">
        <w:rPr>
          <w:rFonts w:ascii="Times New Roman" w:hAnsi="Times New Roman" w:cs="Times New Roman"/>
          <w:sz w:val="24"/>
          <w:szCs w:val="24"/>
          <w:highlight w:val="yellow"/>
        </w:rPr>
        <w:t xml:space="preserve">, Shrestha, </w:t>
      </w:r>
      <w:r w:rsidRPr="00173F42">
        <w:rPr>
          <w:rFonts w:ascii="Times New Roman" w:hAnsi="Times New Roman" w:cs="Times New Roman"/>
          <w:i/>
          <w:sz w:val="24"/>
          <w:szCs w:val="24"/>
          <w:highlight w:val="yellow"/>
        </w:rPr>
        <w:t>et al</w:t>
      </w:r>
      <w:r w:rsidRPr="00173F42">
        <w:rPr>
          <w:rFonts w:ascii="Times New Roman" w:hAnsi="Times New Roman" w:cs="Times New Roman"/>
          <w:sz w:val="24"/>
          <w:szCs w:val="24"/>
          <w:highlight w:val="yellow"/>
        </w:rPr>
        <w:t>., 2012</w:t>
      </w:r>
      <w:r w:rsidRPr="0048620E">
        <w:rPr>
          <w:rFonts w:ascii="Times New Roman" w:hAnsi="Times New Roman" w:cs="Times New Roman"/>
          <w:sz w:val="24"/>
          <w:szCs w:val="24"/>
        </w:rPr>
        <w:t xml:space="preserve">). </w:t>
      </w:r>
      <w:r>
        <w:rPr>
          <w:rFonts w:ascii="Times New Roman" w:hAnsi="Times New Roman" w:cs="Times New Roman"/>
          <w:sz w:val="24"/>
          <w:szCs w:val="24"/>
        </w:rPr>
        <w:t>D</w:t>
      </w:r>
      <w:r w:rsidRPr="0048620E">
        <w:rPr>
          <w:rFonts w:ascii="Times New Roman" w:hAnsi="Times New Roman" w:cs="Times New Roman"/>
          <w:sz w:val="24"/>
          <w:szCs w:val="24"/>
        </w:rPr>
        <w:t xml:space="preserve">ifferent computer models predicted that climate change will increase the frequency of extreme events </w:t>
      </w:r>
      <w:r>
        <w:rPr>
          <w:rFonts w:ascii="Times New Roman" w:hAnsi="Times New Roman" w:cs="Times New Roman"/>
          <w:sz w:val="24"/>
          <w:szCs w:val="24"/>
        </w:rPr>
        <w:t xml:space="preserve">of precipitation </w:t>
      </w:r>
      <w:r w:rsidRPr="0048620E">
        <w:rPr>
          <w:rFonts w:ascii="Times New Roman" w:hAnsi="Times New Roman" w:cs="Times New Roman"/>
          <w:sz w:val="24"/>
          <w:szCs w:val="24"/>
        </w:rPr>
        <w:t>such as heavy rainfall and drought. These changing patterns of precipitation and increasing temperature have been</w:t>
      </w:r>
      <w:r>
        <w:rPr>
          <w:rFonts w:ascii="Times New Roman" w:hAnsi="Times New Roman" w:cs="Times New Roman"/>
          <w:sz w:val="24"/>
          <w:szCs w:val="24"/>
        </w:rPr>
        <w:t xml:space="preserve"> affecting</w:t>
      </w:r>
      <w:r w:rsidRPr="0048620E">
        <w:rPr>
          <w:rFonts w:ascii="Times New Roman" w:hAnsi="Times New Roman" w:cs="Times New Roman"/>
          <w:sz w:val="24"/>
          <w:szCs w:val="24"/>
        </w:rPr>
        <w:t xml:space="preserve"> crop yields differently in various regio</w:t>
      </w:r>
      <w:r>
        <w:rPr>
          <w:rFonts w:ascii="Times New Roman" w:hAnsi="Times New Roman" w:cs="Times New Roman"/>
          <w:sz w:val="24"/>
          <w:szCs w:val="24"/>
        </w:rPr>
        <w:t>ns of the world (</w:t>
      </w:r>
      <w:r w:rsidRPr="00173F42">
        <w:rPr>
          <w:rFonts w:ascii="Times New Roman" w:hAnsi="Times New Roman" w:cs="Times New Roman"/>
          <w:sz w:val="24"/>
          <w:szCs w:val="24"/>
          <w:highlight w:val="yellow"/>
        </w:rPr>
        <w:t>Lobell, 2007</w:t>
      </w:r>
      <w:r>
        <w:rPr>
          <w:rFonts w:ascii="Times New Roman" w:hAnsi="Times New Roman" w:cs="Times New Roman"/>
          <w:sz w:val="24"/>
          <w:szCs w:val="24"/>
        </w:rPr>
        <w:t xml:space="preserve">) </w:t>
      </w:r>
      <w:r w:rsidRPr="0048620E">
        <w:rPr>
          <w:rFonts w:ascii="Times New Roman" w:hAnsi="Times New Roman" w:cs="Times New Roman"/>
          <w:sz w:val="24"/>
          <w:szCs w:val="24"/>
        </w:rPr>
        <w:t>and would continue in future because crops are more vulnerable to different types of stress</w:t>
      </w:r>
      <w:r>
        <w:rPr>
          <w:rFonts w:ascii="Times New Roman" w:hAnsi="Times New Roman" w:cs="Times New Roman"/>
          <w:sz w:val="24"/>
          <w:szCs w:val="24"/>
        </w:rPr>
        <w:t>.</w:t>
      </w:r>
      <w:r w:rsidRPr="0048620E">
        <w:rPr>
          <w:rFonts w:ascii="Times New Roman" w:hAnsi="Times New Roman" w:cs="Times New Roman"/>
          <w:sz w:val="24"/>
          <w:szCs w:val="24"/>
        </w:rPr>
        <w:t xml:space="preserve"> </w:t>
      </w:r>
      <w:r>
        <w:rPr>
          <w:rFonts w:ascii="Times New Roman" w:hAnsi="Times New Roman" w:cs="Times New Roman"/>
          <w:sz w:val="24"/>
          <w:szCs w:val="24"/>
        </w:rPr>
        <w:t>T</w:t>
      </w:r>
      <w:r w:rsidRPr="0048620E">
        <w:rPr>
          <w:rFonts w:ascii="Times New Roman" w:hAnsi="Times New Roman" w:cs="Times New Roman"/>
          <w:sz w:val="24"/>
          <w:szCs w:val="24"/>
        </w:rPr>
        <w:t xml:space="preserve">raditional cropping system and food security of mid-hills and mountain region of Nepal is at risk. The farmers in the mountains of Nepal are highly exposed and </w:t>
      </w:r>
      <w:r>
        <w:rPr>
          <w:rFonts w:ascii="Times New Roman" w:hAnsi="Times New Roman" w:cs="Times New Roman"/>
          <w:sz w:val="24"/>
          <w:szCs w:val="24"/>
        </w:rPr>
        <w:t>at risk</w:t>
      </w:r>
      <w:r w:rsidRPr="0048620E">
        <w:rPr>
          <w:rFonts w:ascii="Times New Roman" w:hAnsi="Times New Roman" w:cs="Times New Roman"/>
          <w:sz w:val="24"/>
          <w:szCs w:val="24"/>
        </w:rPr>
        <w:t xml:space="preserve"> to </w:t>
      </w:r>
      <w:r>
        <w:rPr>
          <w:rFonts w:ascii="Times New Roman" w:hAnsi="Times New Roman" w:cs="Times New Roman"/>
          <w:sz w:val="24"/>
          <w:szCs w:val="24"/>
        </w:rPr>
        <w:t>drought, floods, soil erosion</w:t>
      </w:r>
      <w:r w:rsidRPr="0048620E">
        <w:rPr>
          <w:rFonts w:ascii="Times New Roman" w:hAnsi="Times New Roman" w:cs="Times New Roman"/>
          <w:sz w:val="24"/>
          <w:szCs w:val="24"/>
        </w:rPr>
        <w:t xml:space="preserve">, landslides, invasion of diseases and pest, and heat and cold waves.  </w:t>
      </w:r>
      <w:r w:rsidRPr="001D00E5">
        <w:rPr>
          <w:rFonts w:ascii="Times New Roman" w:hAnsi="Times New Roman" w:cs="Times New Roman"/>
          <w:sz w:val="24"/>
          <w:szCs w:val="24"/>
        </w:rPr>
        <w:t xml:space="preserve">Buckwheat is </w:t>
      </w:r>
      <w:r w:rsidRPr="0048620E">
        <w:rPr>
          <w:rFonts w:ascii="Times New Roman" w:hAnsi="Times New Roman" w:cs="Times New Roman"/>
          <w:sz w:val="24"/>
          <w:szCs w:val="24"/>
        </w:rPr>
        <w:t xml:space="preserve">comparatively tolerant to high temperatures and photosynthetic activity remained high up to 40 </w:t>
      </w:r>
      <w:proofErr w:type="spellStart"/>
      <w:r w:rsidRPr="0048620E">
        <w:rPr>
          <w:rFonts w:ascii="Times New Roman" w:hAnsi="Times New Roman" w:cs="Times New Roman"/>
          <w:sz w:val="24"/>
          <w:szCs w:val="24"/>
          <w:vertAlign w:val="superscript"/>
        </w:rPr>
        <w:t>o</w:t>
      </w:r>
      <w:r w:rsidRPr="0048620E">
        <w:rPr>
          <w:rFonts w:ascii="Times New Roman" w:hAnsi="Times New Roman" w:cs="Times New Roman"/>
          <w:sz w:val="24"/>
          <w:szCs w:val="24"/>
        </w:rPr>
        <w:t>C</w:t>
      </w:r>
      <w:proofErr w:type="spellEnd"/>
      <w:r w:rsidRPr="0048620E">
        <w:rPr>
          <w:rFonts w:ascii="Times New Roman" w:hAnsi="Times New Roman" w:cs="Times New Roman"/>
          <w:sz w:val="24"/>
          <w:szCs w:val="24"/>
        </w:rPr>
        <w:t xml:space="preserve"> so it is somewhat resistant to global warming (</w:t>
      </w:r>
      <w:r w:rsidRPr="00173F42">
        <w:rPr>
          <w:rFonts w:ascii="Times New Roman" w:hAnsi="Times New Roman" w:cs="Times New Roman"/>
          <w:sz w:val="24"/>
          <w:szCs w:val="24"/>
          <w:highlight w:val="yellow"/>
        </w:rPr>
        <w:t xml:space="preserve">Germ and </w:t>
      </w:r>
      <w:proofErr w:type="spellStart"/>
      <w:r w:rsidRPr="00173F42">
        <w:rPr>
          <w:rFonts w:ascii="Times New Roman" w:hAnsi="Times New Roman" w:cs="Times New Roman"/>
          <w:sz w:val="24"/>
          <w:szCs w:val="24"/>
          <w:highlight w:val="yellow"/>
        </w:rPr>
        <w:t>Gaberscik</w:t>
      </w:r>
      <w:proofErr w:type="spellEnd"/>
      <w:r w:rsidRPr="00173F42">
        <w:rPr>
          <w:rFonts w:ascii="Times New Roman" w:hAnsi="Times New Roman" w:cs="Times New Roman"/>
          <w:sz w:val="24"/>
          <w:szCs w:val="24"/>
          <w:highlight w:val="yellow"/>
        </w:rPr>
        <w:t>, 2016</w:t>
      </w:r>
      <w:r w:rsidRPr="0048620E">
        <w:rPr>
          <w:rFonts w:ascii="Times New Roman" w:hAnsi="Times New Roman" w:cs="Times New Roman"/>
          <w:sz w:val="24"/>
          <w:szCs w:val="24"/>
        </w:rPr>
        <w:t>). Therefore buckwheat become</w:t>
      </w:r>
      <w:r>
        <w:rPr>
          <w:rFonts w:ascii="Times New Roman" w:hAnsi="Times New Roman" w:cs="Times New Roman"/>
          <w:sz w:val="24"/>
          <w:szCs w:val="24"/>
        </w:rPr>
        <w:t>s</w:t>
      </w:r>
      <w:r w:rsidRPr="0048620E">
        <w:rPr>
          <w:rFonts w:ascii="Times New Roman" w:hAnsi="Times New Roman" w:cs="Times New Roman"/>
          <w:sz w:val="24"/>
          <w:szCs w:val="24"/>
        </w:rPr>
        <w:t xml:space="preserve"> one of the superior crops in mid-hill and mountain regions of Nepal Himalayas under </w:t>
      </w:r>
      <w:r>
        <w:rPr>
          <w:rFonts w:ascii="Times New Roman" w:hAnsi="Times New Roman" w:cs="Times New Roman"/>
          <w:sz w:val="24"/>
          <w:szCs w:val="24"/>
        </w:rPr>
        <w:t>extreme</w:t>
      </w:r>
      <w:r w:rsidRPr="0048620E">
        <w:rPr>
          <w:rFonts w:ascii="Times New Roman" w:hAnsi="Times New Roman" w:cs="Times New Roman"/>
          <w:sz w:val="24"/>
          <w:szCs w:val="24"/>
        </w:rPr>
        <w:t xml:space="preserve"> climate </w:t>
      </w:r>
      <w:r>
        <w:rPr>
          <w:rFonts w:ascii="Times New Roman" w:hAnsi="Times New Roman" w:cs="Times New Roman"/>
          <w:sz w:val="24"/>
          <w:szCs w:val="24"/>
        </w:rPr>
        <w:t>and a part of smart agriculture practice</w:t>
      </w:r>
      <w:r w:rsidRPr="0048620E">
        <w:rPr>
          <w:rFonts w:ascii="Times New Roman" w:hAnsi="Times New Roman" w:cs="Times New Roman"/>
          <w:sz w:val="24"/>
          <w:szCs w:val="24"/>
        </w:rPr>
        <w:t>.</w:t>
      </w:r>
      <w:commentRangeEnd w:id="17"/>
      <w:r w:rsidR="00D541EB">
        <w:rPr>
          <w:rStyle w:val="CommentReference"/>
        </w:rPr>
        <w:commentReference w:id="17"/>
      </w:r>
    </w:p>
    <w:p w14:paraId="75232B07"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commentRangeStart w:id="18"/>
      <w:r w:rsidRPr="00F50A13">
        <w:rPr>
          <w:rFonts w:ascii="Times New Roman" w:hAnsi="Times New Roman" w:cs="Times New Roman"/>
          <w:sz w:val="24"/>
          <w:szCs w:val="20"/>
        </w:rPr>
        <w:t>According to the fourth assessment report by the Intergovernmental Panel on Climate Change (IPCC), global surface average temperature will experience a 1.1–6.4°C range increase by the end of the 21st century (IPCC, 2007).</w:t>
      </w:r>
      <w:r w:rsidRPr="00780E74">
        <w:rPr>
          <w:rFonts w:ascii="Times New Roman" w:hAnsi="Times New Roman" w:cs="Times New Roman"/>
          <w:sz w:val="24"/>
          <w:szCs w:val="24"/>
        </w:rPr>
        <w:t xml:space="preserve"> </w:t>
      </w:r>
      <w:r>
        <w:rPr>
          <w:rFonts w:ascii="Times New Roman" w:hAnsi="Times New Roman" w:cs="Times New Roman"/>
          <w:sz w:val="24"/>
          <w:szCs w:val="24"/>
        </w:rPr>
        <w:t xml:space="preserve">The future projections based on four representative concentration pathways (RCPs) (2.6, 4.5, 6.0 and 8.5) showed that the earth atmosphere will gain 2.6-3.8 </w:t>
      </w:r>
      <w:proofErr w:type="spellStart"/>
      <w:r w:rsidRPr="008F4F90">
        <w:rPr>
          <w:rFonts w:ascii="Times New Roman" w:hAnsi="Times New Roman" w:cs="Times New Roman"/>
          <w:sz w:val="24"/>
          <w:szCs w:val="24"/>
          <w:vertAlign w:val="superscript"/>
        </w:rPr>
        <w:t>o</w:t>
      </w:r>
      <w:r>
        <w:rPr>
          <w:rFonts w:ascii="Times New Roman" w:hAnsi="Times New Roman" w:cs="Times New Roman"/>
          <w:sz w:val="24"/>
          <w:szCs w:val="24"/>
        </w:rPr>
        <w:t>C</w:t>
      </w:r>
      <w:proofErr w:type="spellEnd"/>
      <w:r>
        <w:rPr>
          <w:rFonts w:ascii="Times New Roman" w:hAnsi="Times New Roman" w:cs="Times New Roman"/>
          <w:sz w:val="24"/>
          <w:szCs w:val="24"/>
        </w:rPr>
        <w:t xml:space="preserve"> temperature by 2100. In Nepal, t</w:t>
      </w:r>
      <w:r>
        <w:rPr>
          <w:rFonts w:ascii="Times New Roman" w:hAnsi="Times New Roman" w:cs="Times New Roman"/>
          <w:sz w:val="24"/>
        </w:rPr>
        <w:t xml:space="preserve">he mean annual temperature is projected to increase </w:t>
      </w:r>
      <w:r>
        <w:rPr>
          <w:rFonts w:ascii="Times New Roman" w:hAnsi="Times New Roman" w:cs="Times New Roman"/>
          <w:sz w:val="24"/>
        </w:rPr>
        <w:lastRenderedPageBreak/>
        <w:t xml:space="preserve">by </w:t>
      </w:r>
      <w:r w:rsidRPr="001B48B1">
        <w:rPr>
          <w:rFonts w:ascii="Times New Roman" w:eastAsia="CIDFont+F3" w:hAnsi="Times New Roman" w:cs="Times New Roman"/>
          <w:sz w:val="24"/>
          <w:szCs w:val="24"/>
        </w:rPr>
        <w:t>1.4</w:t>
      </w:r>
      <w:r w:rsidRPr="008145B3">
        <w:rPr>
          <w:rFonts w:ascii="Times New Roman" w:eastAsia="CIDFont+F3" w:hAnsi="Times New Roman" w:cs="Times New Roman"/>
          <w:sz w:val="24"/>
          <w:szCs w:val="24"/>
          <w:vertAlign w:val="superscript"/>
        </w:rPr>
        <w:t>0</w:t>
      </w:r>
      <w:r w:rsidRPr="001B48B1">
        <w:rPr>
          <w:rFonts w:ascii="Times New Roman" w:eastAsia="CIDFont+F3" w:hAnsi="Times New Roman" w:cs="Times New Roman"/>
          <w:sz w:val="24"/>
          <w:szCs w:val="24"/>
        </w:rPr>
        <w:t>C by 2030, 2.8</w:t>
      </w:r>
      <w:r w:rsidRPr="008145B3">
        <w:rPr>
          <w:rFonts w:ascii="Times New Roman" w:eastAsia="CIDFont+F3" w:hAnsi="Times New Roman" w:cs="Times New Roman"/>
          <w:sz w:val="24"/>
          <w:szCs w:val="24"/>
          <w:vertAlign w:val="superscript"/>
        </w:rPr>
        <w:t>0</w:t>
      </w:r>
      <w:r w:rsidRPr="001B48B1">
        <w:rPr>
          <w:rFonts w:ascii="Times New Roman" w:eastAsia="CIDFont+F3" w:hAnsi="Times New Roman" w:cs="Times New Roman"/>
          <w:sz w:val="24"/>
          <w:szCs w:val="24"/>
        </w:rPr>
        <w:t>C</w:t>
      </w:r>
      <w:r>
        <w:rPr>
          <w:rFonts w:ascii="Times New Roman" w:eastAsia="CIDFont+F3" w:hAnsi="Times New Roman" w:cs="Times New Roman"/>
          <w:sz w:val="24"/>
          <w:szCs w:val="24"/>
        </w:rPr>
        <w:t xml:space="preserve"> </w:t>
      </w:r>
      <w:r w:rsidRPr="001B48B1">
        <w:rPr>
          <w:rFonts w:ascii="Times New Roman" w:eastAsia="CIDFont+F3" w:hAnsi="Times New Roman" w:cs="Times New Roman"/>
          <w:sz w:val="24"/>
          <w:szCs w:val="24"/>
        </w:rPr>
        <w:t>by 2060 and 4.7</w:t>
      </w:r>
      <w:r w:rsidRPr="008145B3">
        <w:rPr>
          <w:rFonts w:ascii="Times New Roman" w:eastAsia="CIDFont+F3" w:hAnsi="Times New Roman" w:cs="Times New Roman"/>
          <w:sz w:val="24"/>
          <w:szCs w:val="24"/>
          <w:vertAlign w:val="superscript"/>
        </w:rPr>
        <w:t>0</w:t>
      </w:r>
      <w:r w:rsidRPr="001B48B1">
        <w:rPr>
          <w:rFonts w:ascii="Times New Roman" w:eastAsia="CIDFont+F3" w:hAnsi="Times New Roman" w:cs="Times New Roman"/>
          <w:sz w:val="24"/>
          <w:szCs w:val="24"/>
        </w:rPr>
        <w:t>C by 2090</w:t>
      </w:r>
      <w:r>
        <w:rPr>
          <w:rFonts w:ascii="Times New Roman" w:eastAsia="CIDFont+F3" w:hAnsi="Times New Roman" w:cs="Times New Roman"/>
          <w:sz w:val="24"/>
          <w:szCs w:val="24"/>
        </w:rPr>
        <w:t>. B</w:t>
      </w:r>
      <w:r>
        <w:rPr>
          <w:rFonts w:ascii="Times New Roman" w:hAnsi="Times New Roman" w:cs="Times New Roman"/>
          <w:sz w:val="24"/>
        </w:rPr>
        <w:t>ased on the Regional Circulation Model (</w:t>
      </w:r>
      <w:proofErr w:type="spellStart"/>
      <w:r>
        <w:rPr>
          <w:rFonts w:ascii="Times New Roman" w:hAnsi="Times New Roman" w:cs="Times New Roman"/>
          <w:sz w:val="24"/>
        </w:rPr>
        <w:t>ReCM</w:t>
      </w:r>
      <w:proofErr w:type="spellEnd"/>
      <w:r>
        <w:rPr>
          <w:rFonts w:ascii="Times New Roman" w:hAnsi="Times New Roman" w:cs="Times New Roman"/>
          <w:sz w:val="24"/>
        </w:rPr>
        <w:t xml:space="preserve">), </w:t>
      </w:r>
      <w:r>
        <w:rPr>
          <w:rFonts w:ascii="Times New Roman" w:eastAsia="CIDFont+F3" w:hAnsi="Times New Roman" w:cs="Times New Roman"/>
          <w:sz w:val="24"/>
          <w:szCs w:val="24"/>
        </w:rPr>
        <w:t>the total precipitation and its intensity may increase by 15-20% during the summer (</w:t>
      </w:r>
      <w:r w:rsidRPr="00E56A98">
        <w:rPr>
          <w:rFonts w:ascii="Times New Roman" w:hAnsi="Times New Roman" w:cs="Times New Roman"/>
          <w:sz w:val="24"/>
          <w:highlight w:val="yellow"/>
        </w:rPr>
        <w:t>NCVST, 2009</w:t>
      </w:r>
      <w:r>
        <w:rPr>
          <w:rFonts w:ascii="Times New Roman" w:hAnsi="Times New Roman" w:cs="Times New Roman"/>
          <w:sz w:val="24"/>
        </w:rPr>
        <w:t xml:space="preserve">).  The total </w:t>
      </w:r>
      <w:r w:rsidRPr="006255CF">
        <w:rPr>
          <w:rFonts w:ascii="Times New Roman" w:hAnsi="Times New Roman" w:cs="Times New Roman"/>
          <w:sz w:val="24"/>
        </w:rPr>
        <w:t xml:space="preserve">precipitation </w:t>
      </w:r>
      <w:r>
        <w:rPr>
          <w:rFonts w:ascii="Times New Roman" w:hAnsi="Times New Roman" w:cs="Times New Roman"/>
          <w:sz w:val="24"/>
        </w:rPr>
        <w:t xml:space="preserve">is projected to increase </w:t>
      </w:r>
      <w:r w:rsidRPr="006255CF">
        <w:rPr>
          <w:rFonts w:ascii="Times New Roman" w:hAnsi="Times New Roman" w:cs="Times New Roman"/>
          <w:sz w:val="24"/>
        </w:rPr>
        <w:t xml:space="preserve">by 6% and </w:t>
      </w:r>
      <w:r>
        <w:rPr>
          <w:rFonts w:ascii="Times New Roman" w:hAnsi="Times New Roman" w:cs="Times New Roman"/>
          <w:sz w:val="24"/>
        </w:rPr>
        <w:t>12% by 2050 and 2080s respectively (</w:t>
      </w:r>
      <w:proofErr w:type="spellStart"/>
      <w:r w:rsidRPr="00E56A98">
        <w:rPr>
          <w:rFonts w:ascii="Times New Roman" w:hAnsi="Times New Roman" w:cs="Times New Roman"/>
          <w:sz w:val="24"/>
          <w:highlight w:val="yellow"/>
        </w:rPr>
        <w:t>MoSTE</w:t>
      </w:r>
      <w:proofErr w:type="spellEnd"/>
      <w:r w:rsidRPr="00E56A98">
        <w:rPr>
          <w:rFonts w:ascii="Times New Roman" w:hAnsi="Times New Roman" w:cs="Times New Roman"/>
          <w:sz w:val="24"/>
          <w:highlight w:val="yellow"/>
        </w:rPr>
        <w:t>, 2014</w:t>
      </w:r>
      <w:r>
        <w:rPr>
          <w:rFonts w:ascii="Times New Roman" w:hAnsi="Times New Roman" w:cs="Times New Roman"/>
          <w:sz w:val="24"/>
        </w:rPr>
        <w:t xml:space="preserve">), however precipitation projection from observed historical trends showed </w:t>
      </w:r>
      <w:r w:rsidRPr="00F50A13">
        <w:rPr>
          <w:rFonts w:ascii="Times New Roman" w:hAnsi="Times New Roman" w:cs="Times New Roman"/>
          <w:sz w:val="24"/>
        </w:rPr>
        <w:t xml:space="preserve">decrease in  post monsoon rainfall, with more erratic, heavy and unpredictable rain with in shorter period potentially leading to extreme drought (Shrestha </w:t>
      </w:r>
      <w:r w:rsidRPr="00F50A13">
        <w:rPr>
          <w:rFonts w:ascii="Times New Roman" w:hAnsi="Times New Roman" w:cs="Times New Roman"/>
          <w:i/>
          <w:sz w:val="24"/>
        </w:rPr>
        <w:t>et al.,</w:t>
      </w:r>
      <w:r w:rsidRPr="00F50A13">
        <w:rPr>
          <w:rFonts w:ascii="Times New Roman" w:hAnsi="Times New Roman" w:cs="Times New Roman"/>
          <w:sz w:val="24"/>
        </w:rPr>
        <w:t xml:space="preserve"> 2000).</w:t>
      </w:r>
      <w:r>
        <w:rPr>
          <w:rFonts w:ascii="Times New Roman" w:hAnsi="Times New Roman" w:cs="Times New Roman"/>
          <w:sz w:val="24"/>
        </w:rPr>
        <w:t xml:space="preserve"> </w:t>
      </w:r>
      <w:r w:rsidRPr="006255CF">
        <w:rPr>
          <w:rFonts w:ascii="Times New Roman" w:hAnsi="Times New Roman" w:cs="Times New Roman"/>
          <w:sz w:val="24"/>
          <w:szCs w:val="23"/>
        </w:rPr>
        <w:t>Similarly annual precipitation of Nepal is increasing by 13mm and days of rainfall are decreasing by 0.8 days per year (</w:t>
      </w:r>
      <w:proofErr w:type="spellStart"/>
      <w:r w:rsidRPr="00E56A98">
        <w:rPr>
          <w:rFonts w:ascii="Times New Roman" w:hAnsi="Times New Roman" w:cs="Times New Roman"/>
          <w:sz w:val="24"/>
          <w:szCs w:val="23"/>
          <w:highlight w:val="yellow"/>
        </w:rPr>
        <w:t>Manandhar</w:t>
      </w:r>
      <w:proofErr w:type="spellEnd"/>
      <w:r w:rsidRPr="00E56A98">
        <w:rPr>
          <w:rFonts w:ascii="Times New Roman" w:hAnsi="Times New Roman" w:cs="Times New Roman"/>
          <w:sz w:val="24"/>
          <w:szCs w:val="23"/>
          <w:highlight w:val="yellow"/>
        </w:rPr>
        <w:t xml:space="preserve"> </w:t>
      </w:r>
      <w:r w:rsidRPr="00E56A98">
        <w:rPr>
          <w:rFonts w:ascii="Times New Roman" w:hAnsi="Times New Roman" w:cs="Times New Roman"/>
          <w:i/>
          <w:sz w:val="24"/>
          <w:szCs w:val="23"/>
          <w:highlight w:val="yellow"/>
        </w:rPr>
        <w:t>et al</w:t>
      </w:r>
      <w:r w:rsidRPr="00E56A98">
        <w:rPr>
          <w:rFonts w:ascii="Times New Roman" w:hAnsi="Times New Roman" w:cs="Times New Roman"/>
          <w:sz w:val="24"/>
          <w:szCs w:val="23"/>
          <w:highlight w:val="yellow"/>
        </w:rPr>
        <w:t>., 2011</w:t>
      </w:r>
      <w:r>
        <w:rPr>
          <w:rFonts w:ascii="Times New Roman" w:hAnsi="Times New Roman" w:cs="Times New Roman"/>
          <w:sz w:val="24"/>
          <w:szCs w:val="23"/>
        </w:rPr>
        <w:t>). It indicated that agriculture sector of Nepal has to face extra burden from the impact of climate change (</w:t>
      </w:r>
      <w:r w:rsidRPr="00E56A98">
        <w:rPr>
          <w:rFonts w:ascii="Times New Roman" w:hAnsi="Times New Roman" w:cs="Times New Roman"/>
          <w:sz w:val="24"/>
          <w:szCs w:val="23"/>
          <w:highlight w:val="yellow"/>
        </w:rPr>
        <w:t xml:space="preserve">Hertel </w:t>
      </w:r>
      <w:r w:rsidRPr="00E56A98">
        <w:rPr>
          <w:rFonts w:ascii="Times New Roman" w:hAnsi="Times New Roman" w:cs="Times New Roman"/>
          <w:i/>
          <w:sz w:val="24"/>
          <w:szCs w:val="23"/>
          <w:highlight w:val="yellow"/>
        </w:rPr>
        <w:t>et al</w:t>
      </w:r>
      <w:r w:rsidRPr="00E56A98">
        <w:rPr>
          <w:rFonts w:ascii="Times New Roman" w:hAnsi="Times New Roman" w:cs="Times New Roman"/>
          <w:sz w:val="24"/>
          <w:szCs w:val="23"/>
          <w:highlight w:val="yellow"/>
        </w:rPr>
        <w:t>., 2010</w:t>
      </w:r>
      <w:r>
        <w:rPr>
          <w:rFonts w:ascii="Times New Roman" w:hAnsi="Times New Roman" w:cs="Times New Roman"/>
          <w:sz w:val="24"/>
          <w:szCs w:val="23"/>
        </w:rPr>
        <w:t>) that leads to changes on crop habitat suitability (</w:t>
      </w:r>
      <w:proofErr w:type="spellStart"/>
      <w:r w:rsidRPr="00E56A98">
        <w:rPr>
          <w:rFonts w:ascii="Times New Roman" w:hAnsi="Times New Roman" w:cs="Times New Roman"/>
          <w:sz w:val="24"/>
          <w:szCs w:val="23"/>
          <w:highlight w:val="yellow"/>
        </w:rPr>
        <w:t>Ranjitkar</w:t>
      </w:r>
      <w:proofErr w:type="spellEnd"/>
      <w:r w:rsidRPr="00E56A98">
        <w:rPr>
          <w:rFonts w:ascii="Times New Roman" w:hAnsi="Times New Roman" w:cs="Times New Roman"/>
          <w:sz w:val="24"/>
          <w:szCs w:val="23"/>
          <w:highlight w:val="yellow"/>
        </w:rPr>
        <w:t xml:space="preserve"> </w:t>
      </w:r>
      <w:r w:rsidRPr="00E56A98">
        <w:rPr>
          <w:rFonts w:ascii="Times New Roman" w:hAnsi="Times New Roman" w:cs="Times New Roman"/>
          <w:i/>
          <w:sz w:val="24"/>
          <w:szCs w:val="23"/>
          <w:highlight w:val="yellow"/>
        </w:rPr>
        <w:t>et al.,</w:t>
      </w:r>
      <w:r w:rsidRPr="00E56A98">
        <w:rPr>
          <w:rFonts w:ascii="Times New Roman" w:hAnsi="Times New Roman" w:cs="Times New Roman"/>
          <w:sz w:val="24"/>
          <w:szCs w:val="23"/>
          <w:highlight w:val="yellow"/>
        </w:rPr>
        <w:t xml:space="preserve"> 2014</w:t>
      </w:r>
      <w:r>
        <w:rPr>
          <w:rFonts w:ascii="Times New Roman" w:hAnsi="Times New Roman" w:cs="Times New Roman"/>
          <w:sz w:val="24"/>
          <w:szCs w:val="23"/>
        </w:rPr>
        <w:t xml:space="preserve">) which has direct </w:t>
      </w:r>
      <w:proofErr w:type="spellStart"/>
      <w:r>
        <w:rPr>
          <w:rFonts w:ascii="Times New Roman" w:hAnsi="Times New Roman" w:cs="Times New Roman"/>
          <w:sz w:val="24"/>
          <w:szCs w:val="23"/>
        </w:rPr>
        <w:t>affect</w:t>
      </w:r>
      <w:proofErr w:type="spellEnd"/>
      <w:r>
        <w:rPr>
          <w:rFonts w:ascii="Times New Roman" w:hAnsi="Times New Roman" w:cs="Times New Roman"/>
          <w:sz w:val="24"/>
          <w:szCs w:val="23"/>
        </w:rPr>
        <w:t xml:space="preserve"> on yield of crop species (</w:t>
      </w:r>
      <w:proofErr w:type="spellStart"/>
      <w:r w:rsidRPr="00E56A98">
        <w:rPr>
          <w:rFonts w:ascii="Times New Roman" w:hAnsi="Times New Roman" w:cs="Times New Roman"/>
          <w:sz w:val="24"/>
          <w:szCs w:val="23"/>
          <w:highlight w:val="yellow"/>
        </w:rPr>
        <w:t>Bocchiola</w:t>
      </w:r>
      <w:proofErr w:type="spellEnd"/>
      <w:r w:rsidRPr="00E56A98">
        <w:rPr>
          <w:rFonts w:ascii="Times New Roman" w:hAnsi="Times New Roman" w:cs="Times New Roman"/>
          <w:sz w:val="24"/>
          <w:szCs w:val="23"/>
          <w:highlight w:val="yellow"/>
        </w:rPr>
        <w:t>, 2017</w:t>
      </w:r>
      <w:r>
        <w:rPr>
          <w:rFonts w:ascii="Times New Roman" w:hAnsi="Times New Roman" w:cs="Times New Roman"/>
          <w:sz w:val="24"/>
          <w:szCs w:val="23"/>
        </w:rPr>
        <w:t>). Increased temperature in mid-hills and mountain regions will lengthen the season of growing period with extension of area of crop production upward by shifting bioclimatic zones (</w:t>
      </w:r>
      <w:proofErr w:type="spellStart"/>
      <w:r w:rsidRPr="00E56A98">
        <w:rPr>
          <w:rFonts w:ascii="Times New Roman" w:hAnsi="Times New Roman" w:cs="Times New Roman"/>
          <w:sz w:val="24"/>
          <w:szCs w:val="23"/>
          <w:highlight w:val="yellow"/>
        </w:rPr>
        <w:t>Zomer</w:t>
      </w:r>
      <w:proofErr w:type="spellEnd"/>
      <w:r w:rsidRPr="00E56A98">
        <w:rPr>
          <w:rFonts w:ascii="Times New Roman" w:hAnsi="Times New Roman" w:cs="Times New Roman"/>
          <w:sz w:val="24"/>
          <w:szCs w:val="23"/>
          <w:highlight w:val="yellow"/>
        </w:rPr>
        <w:t xml:space="preserve"> </w:t>
      </w:r>
      <w:r w:rsidRPr="00E56A98">
        <w:rPr>
          <w:rFonts w:ascii="Times New Roman" w:hAnsi="Times New Roman" w:cs="Times New Roman"/>
          <w:i/>
          <w:sz w:val="24"/>
          <w:szCs w:val="23"/>
          <w:highlight w:val="yellow"/>
        </w:rPr>
        <w:t>et al.</w:t>
      </w:r>
      <w:r w:rsidRPr="00E56A98">
        <w:rPr>
          <w:rFonts w:ascii="Times New Roman" w:hAnsi="Times New Roman" w:cs="Times New Roman"/>
          <w:sz w:val="24"/>
          <w:szCs w:val="23"/>
          <w:highlight w:val="yellow"/>
        </w:rPr>
        <w:t>, 2014</w:t>
      </w:r>
      <w:r>
        <w:rPr>
          <w:rFonts w:ascii="Times New Roman" w:hAnsi="Times New Roman" w:cs="Times New Roman"/>
          <w:sz w:val="24"/>
          <w:szCs w:val="23"/>
        </w:rPr>
        <w:t xml:space="preserve">), </w:t>
      </w:r>
      <w:r>
        <w:rPr>
          <w:rFonts w:ascii="Times New Roman" w:hAnsi="Times New Roman" w:cs="Times New Roman"/>
          <w:sz w:val="24"/>
          <w:szCs w:val="24"/>
        </w:rPr>
        <w:t>open</w:t>
      </w:r>
      <w:r w:rsidRPr="00FB71A2">
        <w:rPr>
          <w:rFonts w:ascii="Times New Roman" w:hAnsi="Times New Roman" w:cs="Times New Roman"/>
          <w:sz w:val="24"/>
          <w:szCs w:val="24"/>
        </w:rPr>
        <w:t xml:space="preserve"> new areas for </w:t>
      </w:r>
      <w:r>
        <w:rPr>
          <w:rFonts w:ascii="Times New Roman" w:hAnsi="Times New Roman" w:cs="Times New Roman"/>
          <w:sz w:val="24"/>
          <w:szCs w:val="24"/>
        </w:rPr>
        <w:t>stress tolerance crop like buckwheat</w:t>
      </w:r>
      <w:r w:rsidRPr="00FB71A2">
        <w:rPr>
          <w:rFonts w:ascii="Times New Roman" w:hAnsi="Times New Roman" w:cs="Times New Roman"/>
          <w:sz w:val="24"/>
          <w:szCs w:val="24"/>
        </w:rPr>
        <w:t xml:space="preserve"> and increase the potential expansion of crops (</w:t>
      </w:r>
      <w:proofErr w:type="spellStart"/>
      <w:r w:rsidRPr="00E56A98">
        <w:rPr>
          <w:rFonts w:ascii="Times New Roman" w:hAnsi="Times New Roman" w:cs="Times New Roman"/>
          <w:sz w:val="24"/>
          <w:szCs w:val="24"/>
          <w:highlight w:val="yellow"/>
        </w:rPr>
        <w:t>Luedeling</w:t>
      </w:r>
      <w:proofErr w:type="spellEnd"/>
      <w:r w:rsidRPr="00E56A98">
        <w:rPr>
          <w:rFonts w:ascii="Times New Roman" w:hAnsi="Times New Roman" w:cs="Times New Roman"/>
          <w:sz w:val="24"/>
          <w:szCs w:val="24"/>
          <w:highlight w:val="yellow"/>
        </w:rPr>
        <w:t xml:space="preserve"> </w:t>
      </w:r>
      <w:r w:rsidRPr="00E56A98">
        <w:rPr>
          <w:rFonts w:ascii="Times New Roman" w:hAnsi="Times New Roman" w:cs="Times New Roman"/>
          <w:i/>
          <w:sz w:val="24"/>
          <w:szCs w:val="24"/>
          <w:highlight w:val="yellow"/>
        </w:rPr>
        <w:t>et al.,</w:t>
      </w:r>
      <w:r w:rsidRPr="00E56A98">
        <w:rPr>
          <w:rFonts w:ascii="Times New Roman" w:hAnsi="Times New Roman" w:cs="Times New Roman"/>
          <w:sz w:val="24"/>
          <w:szCs w:val="24"/>
          <w:highlight w:val="yellow"/>
        </w:rPr>
        <w:t xml:space="preserve"> 2014</w:t>
      </w:r>
      <w:r>
        <w:rPr>
          <w:rFonts w:ascii="Times New Roman" w:hAnsi="Times New Roman" w:cs="Times New Roman"/>
          <w:sz w:val="24"/>
          <w:szCs w:val="24"/>
        </w:rPr>
        <w:t>).</w:t>
      </w:r>
      <w:commentRangeEnd w:id="18"/>
      <w:r w:rsidR="00D541EB">
        <w:rPr>
          <w:rStyle w:val="CommentReference"/>
        </w:rPr>
        <w:commentReference w:id="18"/>
      </w:r>
    </w:p>
    <w:p w14:paraId="6136A97F"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064C10">
        <w:rPr>
          <w:rFonts w:ascii="Times New Roman" w:hAnsi="Times New Roman" w:cs="Times New Roman"/>
          <w:sz w:val="24"/>
        </w:rPr>
        <w:t xml:space="preserve">The species distribution modelling (SDM) is one of the simple and quick tools for identifying the climatic covering and projections of climatic impacts on species and can be used to match adaptation policies and practices to anticipate climate change. </w:t>
      </w:r>
      <w:r w:rsidRPr="00064C10">
        <w:rPr>
          <w:rFonts w:ascii="Times New Roman" w:hAnsi="Times New Roman" w:cs="Times New Roman"/>
          <w:sz w:val="24"/>
          <w:szCs w:val="24"/>
        </w:rPr>
        <w:t>In Nepal, study of climatic variables on model</w:t>
      </w:r>
      <w:r>
        <w:rPr>
          <w:rFonts w:ascii="Times New Roman" w:hAnsi="Times New Roman" w:cs="Times New Roman"/>
          <w:sz w:val="24"/>
          <w:szCs w:val="24"/>
        </w:rPr>
        <w:t>l</w:t>
      </w:r>
      <w:r w:rsidRPr="00064C10">
        <w:rPr>
          <w:rFonts w:ascii="Times New Roman" w:hAnsi="Times New Roman" w:cs="Times New Roman"/>
          <w:sz w:val="24"/>
          <w:szCs w:val="24"/>
        </w:rPr>
        <w:t xml:space="preserve">ing for habitat suitability of </w:t>
      </w:r>
      <w:r>
        <w:rPr>
          <w:rFonts w:ascii="Times New Roman" w:hAnsi="Times New Roman" w:cs="Times New Roman"/>
          <w:sz w:val="24"/>
          <w:szCs w:val="24"/>
        </w:rPr>
        <w:t>buckwheat</w:t>
      </w:r>
      <w:r w:rsidRPr="00064C10">
        <w:rPr>
          <w:rFonts w:ascii="Times New Roman" w:hAnsi="Times New Roman" w:cs="Times New Roman"/>
          <w:sz w:val="24"/>
          <w:szCs w:val="24"/>
        </w:rPr>
        <w:t xml:space="preserve"> crop species is virtually absent. This work is not only fulfill</w:t>
      </w:r>
      <w:r>
        <w:rPr>
          <w:rFonts w:ascii="Times New Roman" w:hAnsi="Times New Roman" w:cs="Times New Roman"/>
          <w:sz w:val="24"/>
          <w:szCs w:val="24"/>
        </w:rPr>
        <w:t>s</w:t>
      </w:r>
      <w:r w:rsidRPr="00064C10">
        <w:rPr>
          <w:rFonts w:ascii="Times New Roman" w:hAnsi="Times New Roman" w:cs="Times New Roman"/>
          <w:sz w:val="24"/>
          <w:szCs w:val="24"/>
        </w:rPr>
        <w:t xml:space="preserve"> gap but also open</w:t>
      </w:r>
      <w:r>
        <w:rPr>
          <w:rFonts w:ascii="Times New Roman" w:hAnsi="Times New Roman" w:cs="Times New Roman"/>
          <w:sz w:val="24"/>
          <w:szCs w:val="24"/>
        </w:rPr>
        <w:t>s</w:t>
      </w:r>
      <w:r w:rsidRPr="00064C10">
        <w:rPr>
          <w:rFonts w:ascii="Times New Roman" w:hAnsi="Times New Roman" w:cs="Times New Roman"/>
          <w:sz w:val="24"/>
          <w:szCs w:val="24"/>
        </w:rPr>
        <w:t xml:space="preserve"> new avenue to </w:t>
      </w:r>
      <w:r>
        <w:rPr>
          <w:rFonts w:ascii="Times New Roman" w:hAnsi="Times New Roman" w:cs="Times New Roman"/>
          <w:sz w:val="24"/>
          <w:szCs w:val="24"/>
        </w:rPr>
        <w:t>initiate the climate smart agriculture practices by analyzing</w:t>
      </w:r>
      <w:r w:rsidRPr="00064C10">
        <w:rPr>
          <w:rFonts w:ascii="Times New Roman" w:hAnsi="Times New Roman" w:cs="Times New Roman"/>
          <w:sz w:val="24"/>
          <w:szCs w:val="24"/>
        </w:rPr>
        <w:t xml:space="preserve"> the </w:t>
      </w:r>
      <w:r>
        <w:rPr>
          <w:rFonts w:ascii="Times New Roman" w:hAnsi="Times New Roman" w:cs="Times New Roman"/>
          <w:sz w:val="24"/>
          <w:szCs w:val="24"/>
        </w:rPr>
        <w:t>climatically suitable areas with</w:t>
      </w:r>
      <w:r w:rsidRPr="00064C10">
        <w:rPr>
          <w:rFonts w:ascii="Times New Roman" w:hAnsi="Times New Roman" w:cs="Times New Roman"/>
          <w:sz w:val="24"/>
          <w:szCs w:val="24"/>
        </w:rPr>
        <w:t xml:space="preserve"> response to different environmental variables and predict the habitat suitability by using machine learning software </w:t>
      </w:r>
      <w:r>
        <w:rPr>
          <w:rFonts w:ascii="Times New Roman" w:hAnsi="Times New Roman" w:cs="Times New Roman"/>
          <w:sz w:val="24"/>
          <w:szCs w:val="24"/>
        </w:rPr>
        <w:t>Maxent</w:t>
      </w:r>
      <w:r w:rsidRPr="00064C10">
        <w:rPr>
          <w:rFonts w:ascii="Times New Roman" w:hAnsi="Times New Roman" w:cs="Times New Roman"/>
          <w:sz w:val="24"/>
          <w:szCs w:val="24"/>
        </w:rPr>
        <w:t>.</w:t>
      </w:r>
      <w:r>
        <w:rPr>
          <w:rFonts w:ascii="Times New Roman" w:hAnsi="Times New Roman" w:cs="Times New Roman"/>
          <w:sz w:val="24"/>
          <w:szCs w:val="24"/>
        </w:rPr>
        <w:t xml:space="preserve"> This modelling also delineates the environmentally potential area for buckwheat cultivation at current situation and also projects the potential changes on suitability along the different elevation zones with respect to climate change in the country.</w:t>
      </w:r>
    </w:p>
    <w:p w14:paraId="09115404"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p>
    <w:p w14:paraId="78D0DFFC" w14:textId="77777777" w:rsidR="00553800" w:rsidRDefault="00553800" w:rsidP="00553800">
      <w:pPr>
        <w:autoSpaceDE w:val="0"/>
        <w:autoSpaceDN w:val="0"/>
        <w:adjustRightInd w:val="0"/>
        <w:spacing w:after="0" w:line="360" w:lineRule="auto"/>
        <w:jc w:val="both"/>
        <w:rPr>
          <w:rFonts w:ascii="Times New Roman" w:hAnsi="Times New Roman" w:cs="Times New Roman"/>
          <w:b/>
          <w:sz w:val="24"/>
          <w:szCs w:val="24"/>
        </w:rPr>
      </w:pPr>
      <w:r w:rsidRPr="006F534F">
        <w:rPr>
          <w:rFonts w:ascii="Times New Roman" w:hAnsi="Times New Roman" w:cs="Times New Roman"/>
          <w:b/>
          <w:sz w:val="24"/>
          <w:szCs w:val="24"/>
        </w:rPr>
        <w:t>Materials and Methods</w:t>
      </w:r>
    </w:p>
    <w:p w14:paraId="002DD224" w14:textId="77777777" w:rsidR="00553800" w:rsidRPr="00391424" w:rsidRDefault="00553800" w:rsidP="00553800">
      <w:pPr>
        <w:autoSpaceDE w:val="0"/>
        <w:autoSpaceDN w:val="0"/>
        <w:adjustRightInd w:val="0"/>
        <w:spacing w:after="0" w:line="360" w:lineRule="auto"/>
        <w:jc w:val="both"/>
        <w:rPr>
          <w:rFonts w:ascii="Times New Roman" w:hAnsi="Times New Roman" w:cs="Times New Roman"/>
          <w:b/>
          <w:sz w:val="24"/>
          <w:szCs w:val="24"/>
        </w:rPr>
      </w:pPr>
      <w:r w:rsidRPr="00391424">
        <w:rPr>
          <w:rFonts w:ascii="Times New Roman" w:hAnsi="Times New Roman" w:cs="Times New Roman"/>
          <w:b/>
          <w:sz w:val="24"/>
          <w:szCs w:val="24"/>
        </w:rPr>
        <w:t>Study area</w:t>
      </w:r>
    </w:p>
    <w:p w14:paraId="78E371D6"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Nepal, having an area of 147,181 km</w:t>
      </w:r>
      <w:r w:rsidRPr="007D3B7E">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lies on the southern slope of the Central Himalayas. It has wide range of variation in physiographic, topographic, climatic and edaphic conditions, and has tropical to tundra climatic zones within a narrow band of 185 km north-south. Rice, wheat, maize, finger millet, barley and buckwheat are the major cereal crops of Nepal. Total cultivable </w:t>
      </w:r>
      <w:r>
        <w:rPr>
          <w:rFonts w:ascii="Times New Roman" w:hAnsi="Times New Roman" w:cs="Times New Roman"/>
          <w:sz w:val="24"/>
          <w:szCs w:val="24"/>
        </w:rPr>
        <w:lastRenderedPageBreak/>
        <w:t>area of Nepal is 2641000 ha of which buckwheat is cultivated only about 0.5% (11090ha) land of the country (</w:t>
      </w:r>
      <w:r w:rsidRPr="00E56A98">
        <w:rPr>
          <w:rFonts w:ascii="Times New Roman" w:hAnsi="Times New Roman" w:cs="Times New Roman"/>
          <w:sz w:val="24"/>
          <w:szCs w:val="24"/>
          <w:highlight w:val="yellow"/>
        </w:rPr>
        <w:t>MOAD,2017</w:t>
      </w:r>
      <w:r>
        <w:rPr>
          <w:rFonts w:ascii="Times New Roman" w:hAnsi="Times New Roman" w:cs="Times New Roman"/>
          <w:sz w:val="24"/>
          <w:szCs w:val="24"/>
        </w:rPr>
        <w:t xml:space="preserve">). </w:t>
      </w:r>
    </w:p>
    <w:p w14:paraId="489318E0" w14:textId="77777777" w:rsidR="00553800" w:rsidRDefault="00553800" w:rsidP="00553800">
      <w:pPr>
        <w:autoSpaceDE w:val="0"/>
        <w:autoSpaceDN w:val="0"/>
        <w:adjustRightInd w:val="0"/>
        <w:spacing w:after="0" w:line="360" w:lineRule="auto"/>
        <w:jc w:val="both"/>
        <w:rPr>
          <w:rFonts w:ascii="Times New Roman" w:hAnsi="Times New Roman" w:cs="Times New Roman"/>
          <w:b/>
          <w:sz w:val="24"/>
          <w:szCs w:val="24"/>
        </w:rPr>
      </w:pPr>
      <w:r w:rsidRPr="008D002E">
        <w:rPr>
          <w:rFonts w:ascii="Times New Roman" w:hAnsi="Times New Roman" w:cs="Times New Roman"/>
          <w:b/>
          <w:sz w:val="24"/>
          <w:szCs w:val="24"/>
        </w:rPr>
        <w:t>Crop Species and location points</w:t>
      </w:r>
    </w:p>
    <w:p w14:paraId="4E2E3472" w14:textId="6FD92906"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del w:id="19" w:author="Adiga, Abhijin (aa5ts)" w:date="2019-03-27T10:17:00Z">
        <w:r w:rsidDel="00D541EB">
          <w:rPr>
            <w:rFonts w:ascii="Times New Roman" w:hAnsi="Times New Roman" w:cs="Times New Roman"/>
            <w:sz w:val="24"/>
            <w:szCs w:val="24"/>
          </w:rPr>
          <w:delText>Minor cereal crop the buckwheat (</w:delText>
        </w:r>
        <w:r w:rsidRPr="00866338" w:rsidDel="00D541EB">
          <w:rPr>
            <w:rFonts w:ascii="Times New Roman" w:hAnsi="Times New Roman" w:cs="Times New Roman"/>
            <w:i/>
            <w:sz w:val="24"/>
            <w:szCs w:val="24"/>
          </w:rPr>
          <w:delText>Fagopyrum</w:delText>
        </w:r>
        <w:r w:rsidDel="00D541EB">
          <w:rPr>
            <w:rFonts w:ascii="Times New Roman" w:hAnsi="Times New Roman" w:cs="Times New Roman"/>
            <w:sz w:val="24"/>
            <w:szCs w:val="24"/>
          </w:rPr>
          <w:delText xml:space="preserve"> sp) was selected for modelling and its habitat suitability and ecological distribution under climatic change scenarios. </w:delText>
        </w:r>
      </w:del>
      <w:r>
        <w:rPr>
          <w:rFonts w:ascii="Times New Roman" w:hAnsi="Times New Roman" w:cs="Times New Roman"/>
          <w:sz w:val="24"/>
          <w:szCs w:val="24"/>
        </w:rPr>
        <w:t>Buckwheat is cultivated in 61 out of 77 districts of Nepal with major production in mid-hills and mountain regions (</w:t>
      </w:r>
      <w:proofErr w:type="spellStart"/>
      <w:r>
        <w:rPr>
          <w:rFonts w:ascii="Times New Roman" w:hAnsi="Times New Roman" w:cs="Times New Roman"/>
          <w:sz w:val="24"/>
          <w:szCs w:val="24"/>
          <w:highlight w:val="yellow"/>
        </w:rPr>
        <w:t>Luitel</w:t>
      </w:r>
      <w:proofErr w:type="spellEnd"/>
      <w:r w:rsidRPr="00E56A98">
        <w:rPr>
          <w:rFonts w:ascii="Times New Roman" w:hAnsi="Times New Roman" w:cs="Times New Roman"/>
          <w:sz w:val="24"/>
          <w:szCs w:val="24"/>
          <w:highlight w:val="yellow"/>
        </w:rPr>
        <w:t xml:space="preserve"> </w:t>
      </w:r>
      <w:r w:rsidRPr="00E56A98">
        <w:rPr>
          <w:rFonts w:ascii="Times New Roman" w:hAnsi="Times New Roman" w:cs="Times New Roman"/>
          <w:i/>
          <w:sz w:val="24"/>
          <w:szCs w:val="24"/>
          <w:highlight w:val="yellow"/>
        </w:rPr>
        <w:t>et al</w:t>
      </w:r>
      <w:r w:rsidRPr="00E56A98">
        <w:rPr>
          <w:rFonts w:ascii="Times New Roman" w:hAnsi="Times New Roman" w:cs="Times New Roman"/>
          <w:sz w:val="24"/>
          <w:szCs w:val="24"/>
          <w:highlight w:val="yellow"/>
        </w:rPr>
        <w:t>.</w:t>
      </w:r>
      <w:r>
        <w:rPr>
          <w:rFonts w:ascii="Times New Roman" w:hAnsi="Times New Roman" w:cs="Times New Roman"/>
          <w:sz w:val="24"/>
          <w:szCs w:val="24"/>
          <w:highlight w:val="yellow"/>
        </w:rPr>
        <w:t>,</w:t>
      </w:r>
      <w:r w:rsidRPr="00E56A98">
        <w:rPr>
          <w:rFonts w:ascii="Times New Roman" w:hAnsi="Times New Roman" w:cs="Times New Roman"/>
          <w:sz w:val="24"/>
          <w:szCs w:val="24"/>
          <w:highlight w:val="yellow"/>
        </w:rPr>
        <w:t xml:space="preserve"> 2017</w:t>
      </w:r>
      <w:r>
        <w:rPr>
          <w:rFonts w:ascii="Times New Roman" w:hAnsi="Times New Roman" w:cs="Times New Roman"/>
          <w:sz w:val="24"/>
          <w:szCs w:val="24"/>
        </w:rPr>
        <w:t>).</w:t>
      </w:r>
    </w:p>
    <w:p w14:paraId="5D9EE8E8"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species cultivation (occurrence) data from 19 districts of the Central Nepal -Chitwan-Annapurna Landscape (CHAL) area were collected from several field survey conducted between 2016-2018. Although, there were 503 presence points recorded from the central Nepal only during the field survey, but these points were reduced to 99 in order to reduce the sampling biases in the location data of Central Nepal. The </w:t>
      </w:r>
      <w:r w:rsidRPr="009F5ADE">
        <w:rPr>
          <w:rFonts w:ascii="Times New Roman" w:hAnsi="Times New Roman" w:cs="Times New Roman"/>
          <w:sz w:val="24"/>
          <w:szCs w:val="24"/>
        </w:rPr>
        <w:t xml:space="preserve">spatial filtering of occurrence points by using fishnet option in Arc GIS10.3, </w:t>
      </w:r>
      <w:r>
        <w:rPr>
          <w:rFonts w:ascii="Times New Roman" w:hAnsi="Times New Roman" w:cs="Times New Roman"/>
          <w:sz w:val="24"/>
          <w:szCs w:val="24"/>
        </w:rPr>
        <w:t>was used</w:t>
      </w:r>
      <w:r w:rsidRPr="009F5ADE">
        <w:rPr>
          <w:rFonts w:ascii="Times New Roman" w:hAnsi="Times New Roman" w:cs="Times New Roman"/>
          <w:sz w:val="24"/>
          <w:szCs w:val="24"/>
        </w:rPr>
        <w:t xml:space="preserve"> for better performance of </w:t>
      </w:r>
      <w:r>
        <w:rPr>
          <w:rFonts w:ascii="Times New Roman" w:hAnsi="Times New Roman" w:cs="Times New Roman"/>
          <w:sz w:val="24"/>
          <w:szCs w:val="24"/>
        </w:rPr>
        <w:t xml:space="preserve">the </w:t>
      </w:r>
      <w:r w:rsidRPr="009F5ADE">
        <w:rPr>
          <w:rFonts w:ascii="Times New Roman" w:hAnsi="Times New Roman" w:cs="Times New Roman"/>
          <w:sz w:val="24"/>
          <w:szCs w:val="24"/>
        </w:rPr>
        <w:t>model</w:t>
      </w:r>
      <w:r w:rsidRPr="00513D59">
        <w:rPr>
          <w:rFonts w:ascii="Times New Roman" w:hAnsi="Times New Roman" w:cs="Times New Roman"/>
          <w:sz w:val="24"/>
          <w:szCs w:val="24"/>
        </w:rPr>
        <w:t xml:space="preserve"> (</w:t>
      </w:r>
      <w:proofErr w:type="spellStart"/>
      <w:r w:rsidRPr="00E56A98">
        <w:rPr>
          <w:rFonts w:ascii="Times New Roman" w:hAnsi="Times New Roman" w:cs="Times New Roman"/>
          <w:i/>
          <w:sz w:val="24"/>
          <w:szCs w:val="24"/>
          <w:highlight w:val="yellow"/>
        </w:rPr>
        <w:t>Borai</w:t>
      </w:r>
      <w:proofErr w:type="spellEnd"/>
      <w:r w:rsidRPr="00E56A98">
        <w:rPr>
          <w:rFonts w:ascii="Times New Roman" w:hAnsi="Times New Roman" w:cs="Times New Roman"/>
          <w:i/>
          <w:sz w:val="24"/>
          <w:szCs w:val="24"/>
          <w:highlight w:val="yellow"/>
        </w:rPr>
        <w:t xml:space="preserve"> et al.</w:t>
      </w:r>
      <w:r>
        <w:rPr>
          <w:rFonts w:ascii="Times New Roman" w:hAnsi="Times New Roman" w:cs="Times New Roman"/>
          <w:sz w:val="24"/>
          <w:szCs w:val="24"/>
          <w:highlight w:val="yellow"/>
        </w:rPr>
        <w:t>,</w:t>
      </w:r>
      <w:r w:rsidRPr="00E56A98">
        <w:rPr>
          <w:rFonts w:ascii="Times New Roman" w:hAnsi="Times New Roman" w:cs="Times New Roman"/>
          <w:sz w:val="24"/>
          <w:szCs w:val="24"/>
          <w:highlight w:val="yellow"/>
        </w:rPr>
        <w:t xml:space="preserve"> 2014</w:t>
      </w:r>
      <w:r>
        <w:rPr>
          <w:rFonts w:ascii="Times New Roman" w:hAnsi="Times New Roman" w:cs="Times New Roman"/>
          <w:sz w:val="24"/>
          <w:szCs w:val="24"/>
        </w:rPr>
        <w:t>) to reduce the presence points in such a way that a single point lies within one square kilometer grid. To run the model, a total of  310 points were used , among them 99  points were collected from field survey, 39 points</w:t>
      </w:r>
      <w:r w:rsidRPr="00513D59">
        <w:rPr>
          <w:rFonts w:ascii="Times New Roman" w:hAnsi="Times New Roman" w:cs="Times New Roman"/>
          <w:sz w:val="24"/>
          <w:szCs w:val="24"/>
        </w:rPr>
        <w:t xml:space="preserve"> were collected from the </w:t>
      </w:r>
      <w:r>
        <w:rPr>
          <w:rFonts w:ascii="Times New Roman" w:hAnsi="Times New Roman" w:cs="Times New Roman"/>
          <w:sz w:val="24"/>
          <w:szCs w:val="24"/>
        </w:rPr>
        <w:t xml:space="preserve">database </w:t>
      </w:r>
      <w:r w:rsidRPr="00513D59">
        <w:rPr>
          <w:rFonts w:ascii="Times New Roman" w:hAnsi="Times New Roman" w:cs="Times New Roman"/>
          <w:sz w:val="24"/>
          <w:szCs w:val="24"/>
        </w:rPr>
        <w:t xml:space="preserve">of National Agriculture Genetic Resource </w:t>
      </w:r>
      <w:r>
        <w:rPr>
          <w:rFonts w:ascii="Times New Roman" w:hAnsi="Times New Roman" w:cs="Times New Roman"/>
          <w:sz w:val="24"/>
          <w:szCs w:val="24"/>
        </w:rPr>
        <w:t xml:space="preserve">Centre (NAGRC) and remaining 172 </w:t>
      </w:r>
      <w:r w:rsidRPr="00513D59">
        <w:rPr>
          <w:rFonts w:ascii="Times New Roman" w:hAnsi="Times New Roman" w:cs="Times New Roman"/>
          <w:sz w:val="24"/>
          <w:szCs w:val="24"/>
        </w:rPr>
        <w:t xml:space="preserve"> points were collected from geo-referencing</w:t>
      </w:r>
      <w:r>
        <w:rPr>
          <w:rFonts w:ascii="Times New Roman" w:hAnsi="Times New Roman" w:cs="Times New Roman"/>
          <w:sz w:val="24"/>
          <w:szCs w:val="24"/>
        </w:rPr>
        <w:t>,</w:t>
      </w:r>
      <w:r w:rsidRPr="00513D59">
        <w:rPr>
          <w:rFonts w:ascii="Times New Roman" w:hAnsi="Times New Roman" w:cs="Times New Roman"/>
          <w:sz w:val="24"/>
          <w:szCs w:val="24"/>
        </w:rPr>
        <w:t xml:space="preserve"> principally based on </w:t>
      </w:r>
      <w:r>
        <w:rPr>
          <w:rFonts w:ascii="Times New Roman" w:hAnsi="Times New Roman" w:cs="Times New Roman"/>
          <w:sz w:val="24"/>
          <w:szCs w:val="24"/>
        </w:rPr>
        <w:t xml:space="preserve">the </w:t>
      </w:r>
      <w:r w:rsidRPr="00513D59">
        <w:rPr>
          <w:rFonts w:ascii="Times New Roman" w:hAnsi="Times New Roman" w:cs="Times New Roman"/>
          <w:sz w:val="24"/>
          <w:szCs w:val="24"/>
        </w:rPr>
        <w:t>records of NAGRC that included spatial location names without geological coordinates.</w:t>
      </w:r>
    </w:p>
    <w:p w14:paraId="3459F0E9" w14:textId="77777777" w:rsidR="00553800" w:rsidRDefault="00553800" w:rsidP="00553800">
      <w:pPr>
        <w:spacing w:line="360" w:lineRule="auto"/>
        <w:jc w:val="both"/>
        <w:rPr>
          <w:rFonts w:ascii="Times New Roman" w:hAnsi="Times New Roman" w:cs="Times New Roman"/>
          <w:b/>
          <w:sz w:val="24"/>
          <w:szCs w:val="24"/>
        </w:rPr>
      </w:pPr>
      <w:r w:rsidRPr="000635AC">
        <w:rPr>
          <w:rFonts w:ascii="Times New Roman" w:hAnsi="Times New Roman" w:cs="Times New Roman"/>
          <w:b/>
          <w:sz w:val="24"/>
          <w:szCs w:val="24"/>
        </w:rPr>
        <w:t>Bioclimatic variables</w:t>
      </w:r>
    </w:p>
    <w:p w14:paraId="797BF24F" w14:textId="5D082C7E"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20298D">
        <w:rPr>
          <w:rFonts w:ascii="Times New Roman" w:hAnsi="Times New Roman" w:cs="Times New Roman"/>
          <w:sz w:val="24"/>
          <w:szCs w:val="24"/>
        </w:rPr>
        <w:t>For current and future time periods (2050 and 2070 AD), all nineteen bioclimatic variables (bio30s) on 30-arc-sec resolution at Environmental System</w:t>
      </w:r>
      <w:r>
        <w:rPr>
          <w:rFonts w:ascii="Times New Roman" w:hAnsi="Times New Roman" w:cs="Times New Roman"/>
          <w:sz w:val="24"/>
          <w:szCs w:val="24"/>
        </w:rPr>
        <w:t xml:space="preserve"> </w:t>
      </w:r>
      <w:r w:rsidRPr="0020298D">
        <w:rPr>
          <w:rFonts w:ascii="Times New Roman" w:hAnsi="Times New Roman" w:cs="Times New Roman"/>
          <w:sz w:val="24"/>
          <w:szCs w:val="24"/>
        </w:rPr>
        <w:t>Research Institute</w:t>
      </w:r>
      <w:r>
        <w:rPr>
          <w:rFonts w:ascii="Times New Roman" w:hAnsi="Times New Roman" w:cs="Times New Roman"/>
          <w:sz w:val="24"/>
          <w:szCs w:val="24"/>
        </w:rPr>
        <w:t>(</w:t>
      </w:r>
      <w:r w:rsidRPr="0020298D">
        <w:rPr>
          <w:rFonts w:ascii="Times New Roman" w:hAnsi="Times New Roman" w:cs="Times New Roman"/>
          <w:sz w:val="24"/>
          <w:szCs w:val="24"/>
        </w:rPr>
        <w:t>ESRI</w:t>
      </w:r>
      <w:r>
        <w:rPr>
          <w:rFonts w:ascii="Times New Roman" w:hAnsi="Times New Roman" w:cs="Times New Roman"/>
          <w:sz w:val="24"/>
          <w:szCs w:val="24"/>
        </w:rPr>
        <w:t>)</w:t>
      </w:r>
      <w:r w:rsidRPr="0020298D">
        <w:rPr>
          <w:rFonts w:ascii="Times New Roman" w:hAnsi="Times New Roman" w:cs="Times New Roman"/>
          <w:sz w:val="24"/>
          <w:szCs w:val="24"/>
        </w:rPr>
        <w:t xml:space="preserve"> grids format were downloaded</w:t>
      </w:r>
      <w:r>
        <w:rPr>
          <w:rFonts w:ascii="Times New Roman" w:hAnsi="Times New Roman" w:cs="Times New Roman"/>
          <w:sz w:val="24"/>
          <w:szCs w:val="24"/>
        </w:rPr>
        <w:t xml:space="preserve"> from </w:t>
      </w:r>
      <w:del w:id="20" w:author="Adiga, Abhijin (aa5ts)" w:date="2019-03-27T10:15:00Z">
        <w:r w:rsidDel="00D541EB">
          <w:rPr>
            <w:rFonts w:ascii="Times New Roman" w:hAnsi="Times New Roman" w:cs="Times New Roman"/>
            <w:sz w:val="24"/>
            <w:szCs w:val="24"/>
          </w:rPr>
          <w:delText>worldclim</w:delText>
        </w:r>
      </w:del>
      <w:proofErr w:type="spellStart"/>
      <w:ins w:id="21" w:author="Adiga, Abhijin (aa5ts)" w:date="2019-03-27T10:15:00Z">
        <w:r w:rsidR="00D541EB">
          <w:rPr>
            <w:rFonts w:ascii="Times New Roman" w:hAnsi="Times New Roman" w:cs="Times New Roman"/>
            <w:sz w:val="24"/>
            <w:szCs w:val="24"/>
          </w:rPr>
          <w:t>WorldClim</w:t>
        </w:r>
      </w:ins>
      <w:proofErr w:type="spellEnd"/>
      <w:r>
        <w:rPr>
          <w:rFonts w:ascii="Times New Roman" w:hAnsi="Times New Roman" w:cs="Times New Roman"/>
          <w:sz w:val="24"/>
          <w:szCs w:val="24"/>
        </w:rPr>
        <w:t xml:space="preserve"> data set </w:t>
      </w:r>
      <w:r w:rsidRPr="00E56A98">
        <w:rPr>
          <w:rFonts w:ascii="Times New Roman" w:hAnsi="Times New Roman" w:cs="Times New Roman"/>
          <w:sz w:val="24"/>
          <w:szCs w:val="24"/>
          <w:highlight w:val="yellow"/>
        </w:rPr>
        <w:t>(</w:t>
      </w:r>
      <w:proofErr w:type="spellStart"/>
      <w:r w:rsidRPr="00E56A98">
        <w:rPr>
          <w:rFonts w:ascii="Times New Roman" w:hAnsi="Times New Roman" w:cs="Times New Roman"/>
          <w:sz w:val="24"/>
          <w:szCs w:val="24"/>
          <w:highlight w:val="yellow"/>
        </w:rPr>
        <w:t>Hijamans</w:t>
      </w:r>
      <w:proofErr w:type="spellEnd"/>
      <w:r w:rsidRPr="00E56A98">
        <w:rPr>
          <w:rFonts w:ascii="Times New Roman" w:hAnsi="Times New Roman" w:cs="Times New Roman"/>
          <w:sz w:val="24"/>
          <w:szCs w:val="24"/>
          <w:highlight w:val="yellow"/>
        </w:rPr>
        <w:t xml:space="preserve"> </w:t>
      </w:r>
      <w:r w:rsidRPr="00E56A98">
        <w:rPr>
          <w:rFonts w:ascii="Times New Roman" w:hAnsi="Times New Roman" w:cs="Times New Roman"/>
          <w:i/>
          <w:sz w:val="24"/>
          <w:szCs w:val="24"/>
          <w:highlight w:val="yellow"/>
        </w:rPr>
        <w:t>et al.</w:t>
      </w:r>
      <w:r w:rsidRPr="00E56A98">
        <w:rPr>
          <w:rFonts w:ascii="Times New Roman" w:hAnsi="Times New Roman" w:cs="Times New Roman"/>
          <w:sz w:val="24"/>
          <w:szCs w:val="24"/>
          <w:highlight w:val="yellow"/>
        </w:rPr>
        <w:t>, 2005)</w:t>
      </w:r>
      <w:r>
        <w:rPr>
          <w:rFonts w:ascii="Times New Roman" w:hAnsi="Times New Roman" w:cs="Times New Roman"/>
          <w:sz w:val="24"/>
          <w:szCs w:val="24"/>
        </w:rPr>
        <w:t xml:space="preserve"> (Table-1).  The Community Climate System Model (CCSM</w:t>
      </w:r>
      <w:r w:rsidRPr="00106E31">
        <w:rPr>
          <w:rFonts w:ascii="Times New Roman" w:hAnsi="Times New Roman" w:cs="Times New Roman"/>
          <w:sz w:val="24"/>
          <w:szCs w:val="24"/>
          <w:vertAlign w:val="subscript"/>
        </w:rPr>
        <w:t>4</w:t>
      </w:r>
      <w:r>
        <w:rPr>
          <w:rFonts w:ascii="Times New Roman" w:hAnsi="Times New Roman" w:cs="Times New Roman"/>
          <w:sz w:val="24"/>
          <w:szCs w:val="24"/>
        </w:rPr>
        <w:t>) (</w:t>
      </w:r>
      <w:r w:rsidRPr="00E56A98">
        <w:rPr>
          <w:rFonts w:ascii="Times New Roman" w:hAnsi="Times New Roman" w:cs="Times New Roman"/>
          <w:color w:val="000000"/>
          <w:sz w:val="24"/>
          <w:highlight w:val="yellow"/>
        </w:rPr>
        <w:t>Gent et al., 2011</w:t>
      </w:r>
      <w:r>
        <w:rPr>
          <w:rFonts w:ascii="AdvP7627" w:hAnsi="AdvP7627" w:cs="AdvP7627"/>
          <w:color w:val="000000"/>
        </w:rPr>
        <w:t xml:space="preserve">) </w:t>
      </w:r>
      <w:r>
        <w:rPr>
          <w:rFonts w:ascii="Times New Roman" w:hAnsi="Times New Roman" w:cs="Times New Roman"/>
          <w:sz w:val="24"/>
          <w:szCs w:val="24"/>
        </w:rPr>
        <w:t xml:space="preserve">was followed under Representative Carbon Pathway of RCP's 2.6, 4.5, 6.0 and 8.5 for future (year 2050 and 2070) because data of this model is widely used in south Asian region. These data were statistically downscaled from Global Circulation Model (GCM) using </w:t>
      </w:r>
      <w:del w:id="22" w:author="Adiga, Abhijin (aa5ts)" w:date="2019-03-27T10:15:00Z">
        <w:r w:rsidDel="00D541EB">
          <w:rPr>
            <w:rFonts w:ascii="Times New Roman" w:hAnsi="Times New Roman" w:cs="Times New Roman"/>
            <w:sz w:val="24"/>
            <w:szCs w:val="24"/>
          </w:rPr>
          <w:delText>worldclim</w:delText>
        </w:r>
      </w:del>
      <w:proofErr w:type="spellStart"/>
      <w:ins w:id="23" w:author="Adiga, Abhijin (aa5ts)" w:date="2019-03-27T10:15:00Z">
        <w:r w:rsidR="00D541EB">
          <w:rPr>
            <w:rFonts w:ascii="Times New Roman" w:hAnsi="Times New Roman" w:cs="Times New Roman"/>
            <w:sz w:val="24"/>
            <w:szCs w:val="24"/>
          </w:rPr>
          <w:t>WorldClim</w:t>
        </w:r>
      </w:ins>
      <w:proofErr w:type="spellEnd"/>
      <w:r>
        <w:rPr>
          <w:rFonts w:ascii="Times New Roman" w:hAnsi="Times New Roman" w:cs="Times New Roman"/>
          <w:sz w:val="24"/>
          <w:szCs w:val="24"/>
        </w:rPr>
        <w:t xml:space="preserve"> 1.4 at baseline present climate. The altitude, slope and aspect were derived from the digital elevation data based on Shuttle Radar Topographic Mission (SRTM) at 90 m spatial resolution and were re-sampled to 30s spatial resolution to match with the resolution of climatic variables. The raster data from the global scale was masked for Nepal.  Four (RCP 2.6, RCP 4.5, RCP 6.0 and RCP 8.5) </w:t>
      </w:r>
      <w:proofErr w:type="spellStart"/>
      <w:r>
        <w:rPr>
          <w:rFonts w:ascii="Times New Roman" w:hAnsi="Times New Roman" w:cs="Times New Roman"/>
          <w:sz w:val="24"/>
          <w:szCs w:val="24"/>
        </w:rPr>
        <w:t>green house</w:t>
      </w:r>
      <w:proofErr w:type="spellEnd"/>
      <w:r>
        <w:rPr>
          <w:rFonts w:ascii="Times New Roman" w:hAnsi="Times New Roman" w:cs="Times New Roman"/>
          <w:sz w:val="24"/>
          <w:szCs w:val="24"/>
        </w:rPr>
        <w:t xml:space="preserve"> concentration trajectories for two different time periods (2050 and 2070) were selected to determine the future habitat suitability of species under different climatic scenarios.</w:t>
      </w:r>
    </w:p>
    <w:p w14:paraId="230BAE79" w14:textId="77777777" w:rsidR="00553800" w:rsidRDefault="00553800" w:rsidP="00553800">
      <w:pPr>
        <w:keepNext/>
        <w:autoSpaceDE w:val="0"/>
        <w:autoSpaceDN w:val="0"/>
        <w:adjustRightInd w:val="0"/>
        <w:spacing w:after="0" w:line="360" w:lineRule="auto"/>
        <w:jc w:val="both"/>
      </w:pPr>
      <w:r>
        <w:rPr>
          <w:noProof/>
        </w:rPr>
        <w:lastRenderedPageBreak/>
        <w:drawing>
          <wp:inline distT="0" distB="0" distL="0" distR="0" wp14:anchorId="3679D9E4" wp14:editId="7BA8CDAD">
            <wp:extent cx="5591175" cy="3958145"/>
            <wp:effectExtent l="19050" t="0" r="9525" b="0"/>
            <wp:docPr id="2" name="Picture 13" descr="E:\PhD\unpublished_Manuscript_paper\Modeling\manuscript\manus_bw\pp_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hD\unpublished_Manuscript_paper\Modeling\manuscript\manus_bw\pp_bw.jpg"/>
                    <pic:cNvPicPr>
                      <a:picLocks noChangeAspect="1" noChangeArrowheads="1"/>
                    </pic:cNvPicPr>
                  </pic:nvPicPr>
                  <pic:blipFill>
                    <a:blip r:embed="rId12"/>
                    <a:srcRect/>
                    <a:stretch>
                      <a:fillRect/>
                    </a:stretch>
                  </pic:blipFill>
                  <pic:spPr bwMode="auto">
                    <a:xfrm>
                      <a:off x="0" y="0"/>
                      <a:ext cx="5591175" cy="3958145"/>
                    </a:xfrm>
                    <a:prstGeom prst="rect">
                      <a:avLst/>
                    </a:prstGeom>
                    <a:noFill/>
                    <a:ln w="9525">
                      <a:noFill/>
                      <a:miter lim="800000"/>
                      <a:headEnd/>
                      <a:tailEnd/>
                    </a:ln>
                  </pic:spPr>
                </pic:pic>
              </a:graphicData>
            </a:graphic>
          </wp:inline>
        </w:drawing>
      </w:r>
    </w:p>
    <w:p w14:paraId="12310F7B" w14:textId="77777777" w:rsidR="00553800" w:rsidRPr="004C011E" w:rsidRDefault="00553800" w:rsidP="00553800">
      <w:pPr>
        <w:pStyle w:val="Caption"/>
        <w:spacing w:line="360" w:lineRule="auto"/>
        <w:jc w:val="both"/>
        <w:rPr>
          <w:rFonts w:ascii="Times New Roman" w:hAnsi="Times New Roman" w:cs="Times New Roman"/>
          <w:color w:val="auto"/>
          <w:sz w:val="24"/>
          <w:szCs w:val="24"/>
        </w:rPr>
      </w:pPr>
      <w:r w:rsidRPr="005735A8">
        <w:rPr>
          <w:rFonts w:ascii="Times New Roman" w:hAnsi="Times New Roman" w:cs="Times New Roman"/>
          <w:color w:val="auto"/>
          <w:sz w:val="24"/>
          <w:szCs w:val="24"/>
        </w:rPr>
        <w:t xml:space="preserve">Figure </w:t>
      </w:r>
      <w:r w:rsidR="009D5422" w:rsidRPr="005735A8">
        <w:rPr>
          <w:rFonts w:ascii="Times New Roman" w:hAnsi="Times New Roman" w:cs="Times New Roman"/>
          <w:color w:val="auto"/>
          <w:sz w:val="24"/>
          <w:szCs w:val="24"/>
        </w:rPr>
        <w:fldChar w:fldCharType="begin"/>
      </w:r>
      <w:r w:rsidRPr="005735A8">
        <w:rPr>
          <w:rFonts w:ascii="Times New Roman" w:hAnsi="Times New Roman" w:cs="Times New Roman"/>
          <w:color w:val="auto"/>
          <w:sz w:val="24"/>
          <w:szCs w:val="24"/>
        </w:rPr>
        <w:instrText xml:space="preserve"> SEQ Figure \* ARABIC </w:instrText>
      </w:r>
      <w:r w:rsidR="009D5422" w:rsidRPr="005735A8">
        <w:rPr>
          <w:rFonts w:ascii="Times New Roman" w:hAnsi="Times New Roman" w:cs="Times New Roman"/>
          <w:color w:val="auto"/>
          <w:sz w:val="24"/>
          <w:szCs w:val="24"/>
        </w:rPr>
        <w:fldChar w:fldCharType="separate"/>
      </w:r>
      <w:r w:rsidRPr="005735A8">
        <w:rPr>
          <w:rFonts w:ascii="Times New Roman" w:hAnsi="Times New Roman" w:cs="Times New Roman"/>
          <w:noProof/>
          <w:color w:val="auto"/>
          <w:sz w:val="24"/>
          <w:szCs w:val="24"/>
        </w:rPr>
        <w:t>1</w:t>
      </w:r>
      <w:r w:rsidR="009D5422" w:rsidRPr="005735A8">
        <w:rPr>
          <w:rFonts w:ascii="Times New Roman" w:hAnsi="Times New Roman" w:cs="Times New Roman"/>
          <w:color w:val="auto"/>
          <w:sz w:val="24"/>
          <w:szCs w:val="24"/>
        </w:rPr>
        <w:fldChar w:fldCharType="end"/>
      </w:r>
      <w:r w:rsidRPr="005735A8">
        <w:rPr>
          <w:rFonts w:ascii="Times New Roman" w:hAnsi="Times New Roman" w:cs="Times New Roman"/>
          <w:color w:val="auto"/>
          <w:sz w:val="24"/>
          <w:szCs w:val="24"/>
        </w:rPr>
        <w:t xml:space="preserve">: Study area showing the presence points used in </w:t>
      </w:r>
      <w:r>
        <w:rPr>
          <w:rFonts w:ascii="Times New Roman" w:hAnsi="Times New Roman" w:cs="Times New Roman"/>
          <w:color w:val="auto"/>
          <w:sz w:val="24"/>
          <w:szCs w:val="24"/>
        </w:rPr>
        <w:t>modelling</w:t>
      </w:r>
      <w:r w:rsidRPr="005735A8">
        <w:rPr>
          <w:rFonts w:ascii="Times New Roman" w:hAnsi="Times New Roman" w:cs="Times New Roman"/>
          <w:color w:val="auto"/>
          <w:sz w:val="24"/>
          <w:szCs w:val="24"/>
        </w:rPr>
        <w:t xml:space="preserve"> of Buckwheat in Nepal.</w:t>
      </w:r>
    </w:p>
    <w:p w14:paraId="7F2BAC02" w14:textId="77777777" w:rsidR="00553800" w:rsidRDefault="00553800" w:rsidP="00553800">
      <w:pPr>
        <w:pStyle w:val="Caption"/>
        <w:keepNext/>
      </w:pPr>
      <w:r>
        <w:t xml:space="preserve">Table </w:t>
      </w:r>
      <w:r w:rsidR="00F52063">
        <w:rPr>
          <w:noProof/>
        </w:rPr>
        <w:fldChar w:fldCharType="begin"/>
      </w:r>
      <w:r w:rsidR="00F52063">
        <w:rPr>
          <w:noProof/>
        </w:rPr>
        <w:instrText xml:space="preserve"> SEQ Table \* ARABIC </w:instrText>
      </w:r>
      <w:r w:rsidR="00F52063">
        <w:rPr>
          <w:noProof/>
        </w:rPr>
        <w:fldChar w:fldCharType="separate"/>
      </w:r>
      <w:r>
        <w:rPr>
          <w:noProof/>
        </w:rPr>
        <w:t>1</w:t>
      </w:r>
      <w:r w:rsidR="00F52063">
        <w:rPr>
          <w:noProof/>
        </w:rPr>
        <w:fldChar w:fldCharType="end"/>
      </w:r>
      <w:r>
        <w:t xml:space="preserve"> </w:t>
      </w:r>
      <w:r w:rsidRPr="00243585">
        <w:t>Bioclimatic variables used for modelling  habitat suitability of buckwheat in Nepal</w:t>
      </w:r>
    </w:p>
    <w:tbl>
      <w:tblPr>
        <w:tblStyle w:val="TableGrid"/>
        <w:tblW w:w="5000" w:type="pct"/>
        <w:tblLook w:val="04A0" w:firstRow="1" w:lastRow="0" w:firstColumn="1" w:lastColumn="0" w:noHBand="0" w:noVBand="1"/>
      </w:tblPr>
      <w:tblGrid>
        <w:gridCol w:w="1637"/>
        <w:gridCol w:w="7939"/>
      </w:tblGrid>
      <w:tr w:rsidR="00553800" w14:paraId="29489B1E" w14:textId="77777777" w:rsidTr="0021551A">
        <w:tc>
          <w:tcPr>
            <w:tcW w:w="855" w:type="pct"/>
          </w:tcPr>
          <w:p w14:paraId="4972D01F" w14:textId="77777777" w:rsidR="00553800" w:rsidRPr="004D02B9" w:rsidRDefault="00553800" w:rsidP="0021551A">
            <w:pPr>
              <w:pStyle w:val="Default"/>
              <w:spacing w:line="240" w:lineRule="exact"/>
              <w:rPr>
                <w:sz w:val="23"/>
                <w:szCs w:val="23"/>
              </w:rPr>
            </w:pPr>
            <w:r>
              <w:rPr>
                <w:b/>
                <w:bCs/>
                <w:sz w:val="23"/>
                <w:szCs w:val="23"/>
              </w:rPr>
              <w:t>Code</w:t>
            </w:r>
          </w:p>
        </w:tc>
        <w:tc>
          <w:tcPr>
            <w:tcW w:w="4145" w:type="pct"/>
          </w:tcPr>
          <w:p w14:paraId="54A717CB" w14:textId="77777777" w:rsidR="00553800" w:rsidRPr="004D02B9" w:rsidRDefault="00553800" w:rsidP="0021551A">
            <w:pPr>
              <w:pStyle w:val="Default"/>
              <w:spacing w:line="240" w:lineRule="exact"/>
              <w:rPr>
                <w:sz w:val="23"/>
                <w:szCs w:val="23"/>
              </w:rPr>
            </w:pPr>
            <w:r w:rsidRPr="004D02B9">
              <w:rPr>
                <w:b/>
                <w:bCs/>
                <w:sz w:val="23"/>
                <w:szCs w:val="23"/>
              </w:rPr>
              <w:t xml:space="preserve">Variables </w:t>
            </w:r>
          </w:p>
        </w:tc>
      </w:tr>
      <w:tr w:rsidR="00553800" w14:paraId="54ECAFBA" w14:textId="77777777" w:rsidTr="0021551A">
        <w:tc>
          <w:tcPr>
            <w:tcW w:w="855" w:type="pct"/>
          </w:tcPr>
          <w:p w14:paraId="6173959A"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 </w:t>
            </w:r>
          </w:p>
        </w:tc>
        <w:tc>
          <w:tcPr>
            <w:tcW w:w="4145" w:type="pct"/>
          </w:tcPr>
          <w:p w14:paraId="2A3F2EA1" w14:textId="77777777" w:rsidR="00553800" w:rsidRPr="004D02B9" w:rsidRDefault="00553800" w:rsidP="0021551A">
            <w:pPr>
              <w:pStyle w:val="Default"/>
              <w:spacing w:line="240" w:lineRule="exact"/>
              <w:rPr>
                <w:sz w:val="20"/>
                <w:szCs w:val="20"/>
              </w:rPr>
            </w:pPr>
            <w:r w:rsidRPr="004D02B9">
              <w:rPr>
                <w:sz w:val="20"/>
                <w:szCs w:val="20"/>
              </w:rPr>
              <w:t xml:space="preserve">Annual Mean Temperature </w:t>
            </w:r>
          </w:p>
        </w:tc>
      </w:tr>
      <w:tr w:rsidR="00553800" w14:paraId="1367CB9F" w14:textId="77777777" w:rsidTr="0021551A">
        <w:tc>
          <w:tcPr>
            <w:tcW w:w="855" w:type="pct"/>
          </w:tcPr>
          <w:p w14:paraId="171E593A"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bio_2 </w:t>
            </w:r>
          </w:p>
        </w:tc>
        <w:tc>
          <w:tcPr>
            <w:tcW w:w="4145" w:type="pct"/>
          </w:tcPr>
          <w:p w14:paraId="0251B3B5" w14:textId="77777777" w:rsidR="00553800" w:rsidRPr="004D02B9" w:rsidRDefault="00553800" w:rsidP="0021551A">
            <w:pPr>
              <w:pStyle w:val="Default"/>
              <w:spacing w:line="240" w:lineRule="exact"/>
              <w:rPr>
                <w:sz w:val="20"/>
                <w:szCs w:val="20"/>
              </w:rPr>
            </w:pPr>
            <w:r w:rsidRPr="004D02B9">
              <w:rPr>
                <w:sz w:val="20"/>
                <w:szCs w:val="20"/>
              </w:rPr>
              <w:t xml:space="preserve">Mean Diurnal Range (Mean of monthly (max temp - min temp)) </w:t>
            </w:r>
          </w:p>
        </w:tc>
      </w:tr>
      <w:tr w:rsidR="00553800" w14:paraId="7CA4F782" w14:textId="77777777" w:rsidTr="0021551A">
        <w:tc>
          <w:tcPr>
            <w:tcW w:w="855" w:type="pct"/>
          </w:tcPr>
          <w:p w14:paraId="0FFB5454"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bio_3 </w:t>
            </w:r>
          </w:p>
        </w:tc>
        <w:tc>
          <w:tcPr>
            <w:tcW w:w="4145" w:type="pct"/>
          </w:tcPr>
          <w:p w14:paraId="37DEE286" w14:textId="77777777" w:rsidR="00553800" w:rsidRPr="004D02B9" w:rsidRDefault="00553800" w:rsidP="0021551A">
            <w:pPr>
              <w:pStyle w:val="Default"/>
              <w:spacing w:line="240" w:lineRule="exact"/>
              <w:rPr>
                <w:sz w:val="20"/>
                <w:szCs w:val="20"/>
              </w:rPr>
            </w:pPr>
            <w:proofErr w:type="spellStart"/>
            <w:r w:rsidRPr="004D02B9">
              <w:rPr>
                <w:sz w:val="20"/>
                <w:szCs w:val="20"/>
              </w:rPr>
              <w:t>Isothermality</w:t>
            </w:r>
            <w:proofErr w:type="spellEnd"/>
            <w:r w:rsidRPr="004D02B9">
              <w:rPr>
                <w:sz w:val="20"/>
                <w:szCs w:val="20"/>
              </w:rPr>
              <w:t xml:space="preserve"> (Bio_2/Bio_7) (* 100) </w:t>
            </w:r>
          </w:p>
        </w:tc>
      </w:tr>
      <w:tr w:rsidR="00553800" w14:paraId="0905100B" w14:textId="77777777" w:rsidTr="0021551A">
        <w:tc>
          <w:tcPr>
            <w:tcW w:w="855" w:type="pct"/>
          </w:tcPr>
          <w:p w14:paraId="5FB82558"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bio_4 </w:t>
            </w:r>
          </w:p>
        </w:tc>
        <w:tc>
          <w:tcPr>
            <w:tcW w:w="4145" w:type="pct"/>
          </w:tcPr>
          <w:p w14:paraId="367D8932" w14:textId="77777777" w:rsidR="00553800" w:rsidRPr="004D02B9" w:rsidRDefault="00553800" w:rsidP="0021551A">
            <w:pPr>
              <w:pStyle w:val="Default"/>
              <w:spacing w:line="240" w:lineRule="exact"/>
              <w:rPr>
                <w:sz w:val="20"/>
                <w:szCs w:val="20"/>
              </w:rPr>
            </w:pPr>
            <w:r w:rsidRPr="004D02B9">
              <w:rPr>
                <w:sz w:val="20"/>
                <w:szCs w:val="20"/>
              </w:rPr>
              <w:t xml:space="preserve">Temperature Seasonality (standard deviation *100) </w:t>
            </w:r>
          </w:p>
        </w:tc>
      </w:tr>
      <w:tr w:rsidR="00553800" w14:paraId="3B30618B" w14:textId="77777777" w:rsidTr="0021551A">
        <w:tc>
          <w:tcPr>
            <w:tcW w:w="855" w:type="pct"/>
          </w:tcPr>
          <w:p w14:paraId="22453769"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bio_5 </w:t>
            </w:r>
          </w:p>
        </w:tc>
        <w:tc>
          <w:tcPr>
            <w:tcW w:w="4145" w:type="pct"/>
          </w:tcPr>
          <w:p w14:paraId="546B8093" w14:textId="77777777" w:rsidR="00553800" w:rsidRPr="004D02B9" w:rsidRDefault="00553800" w:rsidP="0021551A">
            <w:pPr>
              <w:pStyle w:val="Default"/>
              <w:spacing w:line="240" w:lineRule="exact"/>
              <w:rPr>
                <w:sz w:val="20"/>
                <w:szCs w:val="20"/>
              </w:rPr>
            </w:pPr>
            <w:r w:rsidRPr="004D02B9">
              <w:rPr>
                <w:sz w:val="20"/>
                <w:szCs w:val="20"/>
              </w:rPr>
              <w:t xml:space="preserve">Max Temperature of Warmest Month </w:t>
            </w:r>
          </w:p>
        </w:tc>
      </w:tr>
      <w:tr w:rsidR="00553800" w14:paraId="6562D29F" w14:textId="77777777" w:rsidTr="0021551A">
        <w:tc>
          <w:tcPr>
            <w:tcW w:w="855" w:type="pct"/>
          </w:tcPr>
          <w:p w14:paraId="4A1AD8AD"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bio_6 </w:t>
            </w:r>
          </w:p>
        </w:tc>
        <w:tc>
          <w:tcPr>
            <w:tcW w:w="4145" w:type="pct"/>
          </w:tcPr>
          <w:p w14:paraId="02F7541F" w14:textId="77777777" w:rsidR="00553800" w:rsidRPr="004D02B9" w:rsidRDefault="00553800" w:rsidP="0021551A">
            <w:pPr>
              <w:pStyle w:val="Default"/>
              <w:spacing w:line="240" w:lineRule="exact"/>
              <w:rPr>
                <w:sz w:val="20"/>
                <w:szCs w:val="20"/>
              </w:rPr>
            </w:pPr>
            <w:r w:rsidRPr="004D02B9">
              <w:rPr>
                <w:sz w:val="20"/>
                <w:szCs w:val="20"/>
              </w:rPr>
              <w:t xml:space="preserve">Min Temperature of Coldest Month </w:t>
            </w:r>
          </w:p>
        </w:tc>
      </w:tr>
      <w:tr w:rsidR="00553800" w14:paraId="1F8A6038" w14:textId="77777777" w:rsidTr="0021551A">
        <w:tc>
          <w:tcPr>
            <w:tcW w:w="855" w:type="pct"/>
          </w:tcPr>
          <w:p w14:paraId="1B3701CC"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bio_7 </w:t>
            </w:r>
          </w:p>
        </w:tc>
        <w:tc>
          <w:tcPr>
            <w:tcW w:w="4145" w:type="pct"/>
          </w:tcPr>
          <w:p w14:paraId="284CA609" w14:textId="77777777" w:rsidR="00553800" w:rsidRPr="004D02B9" w:rsidRDefault="00553800" w:rsidP="0021551A">
            <w:pPr>
              <w:pStyle w:val="Default"/>
              <w:spacing w:line="240" w:lineRule="exact"/>
              <w:rPr>
                <w:sz w:val="20"/>
                <w:szCs w:val="20"/>
              </w:rPr>
            </w:pPr>
            <w:r w:rsidRPr="004D02B9">
              <w:rPr>
                <w:sz w:val="20"/>
                <w:szCs w:val="20"/>
              </w:rPr>
              <w:t xml:space="preserve">Temperature Annual Range (Bio_5 – Bio_6) </w:t>
            </w:r>
          </w:p>
        </w:tc>
      </w:tr>
      <w:tr w:rsidR="00553800" w14:paraId="3AF61822" w14:textId="77777777" w:rsidTr="0021551A">
        <w:tc>
          <w:tcPr>
            <w:tcW w:w="855" w:type="pct"/>
          </w:tcPr>
          <w:p w14:paraId="1A99F99F"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bio_8 </w:t>
            </w:r>
          </w:p>
        </w:tc>
        <w:tc>
          <w:tcPr>
            <w:tcW w:w="4145" w:type="pct"/>
          </w:tcPr>
          <w:p w14:paraId="200A01DC" w14:textId="77777777" w:rsidR="00553800" w:rsidRPr="004D02B9" w:rsidRDefault="00553800" w:rsidP="0021551A">
            <w:pPr>
              <w:pStyle w:val="Default"/>
              <w:spacing w:line="240" w:lineRule="exact"/>
              <w:rPr>
                <w:sz w:val="20"/>
                <w:szCs w:val="20"/>
              </w:rPr>
            </w:pPr>
            <w:r w:rsidRPr="004D02B9">
              <w:rPr>
                <w:sz w:val="20"/>
                <w:szCs w:val="20"/>
              </w:rPr>
              <w:t xml:space="preserve">Mean Temperature of Wettest Quarter </w:t>
            </w:r>
          </w:p>
        </w:tc>
      </w:tr>
      <w:tr w:rsidR="00553800" w14:paraId="1C36E02D" w14:textId="77777777" w:rsidTr="0021551A">
        <w:tc>
          <w:tcPr>
            <w:tcW w:w="855" w:type="pct"/>
          </w:tcPr>
          <w:p w14:paraId="0E08A792"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bio_9 </w:t>
            </w:r>
          </w:p>
        </w:tc>
        <w:tc>
          <w:tcPr>
            <w:tcW w:w="4145" w:type="pct"/>
          </w:tcPr>
          <w:p w14:paraId="7D114FFF" w14:textId="77777777" w:rsidR="00553800" w:rsidRPr="004D02B9" w:rsidRDefault="00553800" w:rsidP="0021551A">
            <w:pPr>
              <w:pStyle w:val="Default"/>
              <w:spacing w:line="240" w:lineRule="exact"/>
              <w:rPr>
                <w:sz w:val="20"/>
                <w:szCs w:val="20"/>
              </w:rPr>
            </w:pPr>
            <w:r w:rsidRPr="004D02B9">
              <w:rPr>
                <w:sz w:val="20"/>
                <w:szCs w:val="20"/>
              </w:rPr>
              <w:t xml:space="preserve">Mean Temperature of Driest Quarter </w:t>
            </w:r>
          </w:p>
        </w:tc>
      </w:tr>
      <w:tr w:rsidR="00553800" w14:paraId="4D3D2E6D" w14:textId="77777777" w:rsidTr="0021551A">
        <w:tc>
          <w:tcPr>
            <w:tcW w:w="855" w:type="pct"/>
          </w:tcPr>
          <w:p w14:paraId="0042DF9D"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bio_10 </w:t>
            </w:r>
          </w:p>
        </w:tc>
        <w:tc>
          <w:tcPr>
            <w:tcW w:w="4145" w:type="pct"/>
          </w:tcPr>
          <w:p w14:paraId="20894588" w14:textId="77777777" w:rsidR="00553800" w:rsidRPr="004D02B9" w:rsidRDefault="00553800" w:rsidP="0021551A">
            <w:pPr>
              <w:pStyle w:val="Default"/>
              <w:spacing w:line="240" w:lineRule="exact"/>
              <w:rPr>
                <w:sz w:val="20"/>
                <w:szCs w:val="20"/>
              </w:rPr>
            </w:pPr>
            <w:r w:rsidRPr="004D02B9">
              <w:rPr>
                <w:sz w:val="20"/>
                <w:szCs w:val="20"/>
              </w:rPr>
              <w:t xml:space="preserve">Mean Temperature of Warmest Quarter </w:t>
            </w:r>
          </w:p>
        </w:tc>
      </w:tr>
      <w:tr w:rsidR="00553800" w14:paraId="1E971128" w14:textId="77777777" w:rsidTr="0021551A">
        <w:tc>
          <w:tcPr>
            <w:tcW w:w="855" w:type="pct"/>
          </w:tcPr>
          <w:p w14:paraId="3F2AE06B"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bio_11 </w:t>
            </w:r>
          </w:p>
          <w:p w14:paraId="6AF03406"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bio_12 </w:t>
            </w:r>
          </w:p>
        </w:tc>
        <w:tc>
          <w:tcPr>
            <w:tcW w:w="4145" w:type="pct"/>
          </w:tcPr>
          <w:p w14:paraId="1C08AB24" w14:textId="77777777" w:rsidR="00553800" w:rsidRPr="004D02B9" w:rsidRDefault="00553800" w:rsidP="0021551A">
            <w:pPr>
              <w:pStyle w:val="Default"/>
              <w:spacing w:line="240" w:lineRule="exact"/>
              <w:rPr>
                <w:sz w:val="20"/>
                <w:szCs w:val="20"/>
              </w:rPr>
            </w:pPr>
            <w:r w:rsidRPr="004D02B9">
              <w:rPr>
                <w:sz w:val="20"/>
                <w:szCs w:val="20"/>
              </w:rPr>
              <w:t xml:space="preserve">Mean Temperature of Coldest Quarter </w:t>
            </w:r>
          </w:p>
          <w:p w14:paraId="139A395B" w14:textId="77777777" w:rsidR="00553800" w:rsidRPr="004D02B9" w:rsidRDefault="00553800" w:rsidP="0021551A">
            <w:pPr>
              <w:pStyle w:val="Default"/>
              <w:spacing w:line="240" w:lineRule="exact"/>
              <w:rPr>
                <w:sz w:val="20"/>
                <w:szCs w:val="20"/>
              </w:rPr>
            </w:pPr>
            <w:r w:rsidRPr="004D02B9">
              <w:rPr>
                <w:sz w:val="20"/>
                <w:szCs w:val="20"/>
              </w:rPr>
              <w:t xml:space="preserve">Annual Precipitation </w:t>
            </w:r>
          </w:p>
        </w:tc>
      </w:tr>
      <w:tr w:rsidR="00553800" w14:paraId="5569FC7C" w14:textId="77777777" w:rsidTr="0021551A">
        <w:tc>
          <w:tcPr>
            <w:tcW w:w="855" w:type="pct"/>
          </w:tcPr>
          <w:p w14:paraId="2479EEBE"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bio_13 </w:t>
            </w:r>
          </w:p>
        </w:tc>
        <w:tc>
          <w:tcPr>
            <w:tcW w:w="4145" w:type="pct"/>
          </w:tcPr>
          <w:p w14:paraId="74C8C63D" w14:textId="77777777" w:rsidR="00553800" w:rsidRPr="004D02B9" w:rsidRDefault="00553800" w:rsidP="0021551A">
            <w:pPr>
              <w:pStyle w:val="Default"/>
              <w:spacing w:line="240" w:lineRule="exact"/>
              <w:rPr>
                <w:sz w:val="20"/>
                <w:szCs w:val="20"/>
              </w:rPr>
            </w:pPr>
            <w:r w:rsidRPr="004D02B9">
              <w:rPr>
                <w:sz w:val="20"/>
                <w:szCs w:val="20"/>
              </w:rPr>
              <w:t xml:space="preserve">Precipitation of Wettest Month </w:t>
            </w:r>
          </w:p>
        </w:tc>
      </w:tr>
      <w:tr w:rsidR="00553800" w14:paraId="6040A7A9" w14:textId="77777777" w:rsidTr="0021551A">
        <w:tc>
          <w:tcPr>
            <w:tcW w:w="855" w:type="pct"/>
          </w:tcPr>
          <w:p w14:paraId="5E07F14B"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bio_14 </w:t>
            </w:r>
          </w:p>
          <w:p w14:paraId="71C0B8B0"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bio_15 </w:t>
            </w:r>
          </w:p>
        </w:tc>
        <w:tc>
          <w:tcPr>
            <w:tcW w:w="4145" w:type="pct"/>
          </w:tcPr>
          <w:p w14:paraId="097A2E1A" w14:textId="77777777" w:rsidR="00553800" w:rsidRPr="004D02B9" w:rsidRDefault="00553800" w:rsidP="0021551A">
            <w:pPr>
              <w:pStyle w:val="Default"/>
              <w:spacing w:line="240" w:lineRule="exact"/>
              <w:rPr>
                <w:sz w:val="20"/>
                <w:szCs w:val="20"/>
              </w:rPr>
            </w:pPr>
            <w:r w:rsidRPr="004D02B9">
              <w:rPr>
                <w:sz w:val="20"/>
                <w:szCs w:val="20"/>
              </w:rPr>
              <w:t xml:space="preserve">Precipitation of Driest Month </w:t>
            </w:r>
          </w:p>
          <w:p w14:paraId="2F476028" w14:textId="77777777" w:rsidR="00553800" w:rsidRPr="004D02B9" w:rsidRDefault="00553800" w:rsidP="0021551A">
            <w:pPr>
              <w:pStyle w:val="Default"/>
              <w:spacing w:line="240" w:lineRule="exact"/>
              <w:rPr>
                <w:sz w:val="20"/>
                <w:szCs w:val="20"/>
              </w:rPr>
            </w:pPr>
            <w:r w:rsidRPr="004D02B9">
              <w:rPr>
                <w:sz w:val="20"/>
                <w:szCs w:val="20"/>
              </w:rPr>
              <w:t xml:space="preserve">Precipitation Seasonality (Coefficient of Variation) </w:t>
            </w:r>
          </w:p>
        </w:tc>
      </w:tr>
      <w:tr w:rsidR="00553800" w14:paraId="524E303D" w14:textId="77777777" w:rsidTr="0021551A">
        <w:tc>
          <w:tcPr>
            <w:tcW w:w="855" w:type="pct"/>
          </w:tcPr>
          <w:p w14:paraId="2B6CE306"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bio_16 </w:t>
            </w:r>
          </w:p>
        </w:tc>
        <w:tc>
          <w:tcPr>
            <w:tcW w:w="4145" w:type="pct"/>
          </w:tcPr>
          <w:p w14:paraId="0B4E34D9" w14:textId="77777777" w:rsidR="00553800" w:rsidRPr="004D02B9" w:rsidRDefault="00553800" w:rsidP="0021551A">
            <w:pPr>
              <w:pStyle w:val="Default"/>
              <w:spacing w:line="240" w:lineRule="exact"/>
              <w:rPr>
                <w:sz w:val="20"/>
                <w:szCs w:val="20"/>
              </w:rPr>
            </w:pPr>
            <w:r w:rsidRPr="004D02B9">
              <w:rPr>
                <w:sz w:val="20"/>
                <w:szCs w:val="20"/>
              </w:rPr>
              <w:t xml:space="preserve">Precipitation of Wettest Quarter </w:t>
            </w:r>
          </w:p>
        </w:tc>
      </w:tr>
      <w:tr w:rsidR="00553800" w14:paraId="6E39D714" w14:textId="77777777" w:rsidTr="0021551A">
        <w:tc>
          <w:tcPr>
            <w:tcW w:w="855" w:type="pct"/>
          </w:tcPr>
          <w:p w14:paraId="1C9D71F9"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bio_17 </w:t>
            </w:r>
          </w:p>
        </w:tc>
        <w:tc>
          <w:tcPr>
            <w:tcW w:w="4145" w:type="pct"/>
          </w:tcPr>
          <w:p w14:paraId="5F2A20D1" w14:textId="77777777" w:rsidR="00553800" w:rsidRPr="004D02B9" w:rsidRDefault="00553800" w:rsidP="0021551A">
            <w:pPr>
              <w:pStyle w:val="Default"/>
              <w:spacing w:line="240" w:lineRule="exact"/>
              <w:rPr>
                <w:sz w:val="20"/>
                <w:szCs w:val="20"/>
              </w:rPr>
            </w:pPr>
            <w:r w:rsidRPr="004D02B9">
              <w:rPr>
                <w:sz w:val="20"/>
                <w:szCs w:val="20"/>
              </w:rPr>
              <w:t xml:space="preserve">Precipitation of Driest Quarter </w:t>
            </w:r>
          </w:p>
        </w:tc>
      </w:tr>
      <w:tr w:rsidR="00553800" w14:paraId="391184EB" w14:textId="77777777" w:rsidTr="0021551A">
        <w:tc>
          <w:tcPr>
            <w:tcW w:w="855" w:type="pct"/>
          </w:tcPr>
          <w:p w14:paraId="3BFCFC59"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bio_18 </w:t>
            </w:r>
          </w:p>
        </w:tc>
        <w:tc>
          <w:tcPr>
            <w:tcW w:w="4145" w:type="pct"/>
          </w:tcPr>
          <w:p w14:paraId="7369B354" w14:textId="77777777" w:rsidR="00553800" w:rsidRPr="004D02B9" w:rsidRDefault="00553800" w:rsidP="0021551A">
            <w:pPr>
              <w:pStyle w:val="Default"/>
              <w:spacing w:line="240" w:lineRule="exact"/>
              <w:rPr>
                <w:sz w:val="20"/>
                <w:szCs w:val="20"/>
              </w:rPr>
            </w:pPr>
            <w:r w:rsidRPr="004D02B9">
              <w:rPr>
                <w:sz w:val="20"/>
                <w:szCs w:val="20"/>
              </w:rPr>
              <w:t xml:space="preserve">Precipitation of Warmest Quarter </w:t>
            </w:r>
          </w:p>
        </w:tc>
      </w:tr>
      <w:tr w:rsidR="00553800" w14:paraId="11B95D3B" w14:textId="77777777" w:rsidTr="0021551A">
        <w:tc>
          <w:tcPr>
            <w:tcW w:w="855" w:type="pct"/>
          </w:tcPr>
          <w:p w14:paraId="7024F852" w14:textId="77777777" w:rsidR="00553800" w:rsidRPr="004D02B9" w:rsidRDefault="00553800" w:rsidP="0021551A">
            <w:pPr>
              <w:pStyle w:val="Default"/>
              <w:spacing w:line="240" w:lineRule="exact"/>
              <w:rPr>
                <w:sz w:val="20"/>
                <w:szCs w:val="20"/>
              </w:rPr>
            </w:pPr>
            <w:r>
              <w:rPr>
                <w:sz w:val="20"/>
                <w:szCs w:val="20"/>
              </w:rPr>
              <w:t>n</w:t>
            </w:r>
            <w:r w:rsidRPr="004D02B9">
              <w:rPr>
                <w:sz w:val="20"/>
                <w:szCs w:val="20"/>
              </w:rPr>
              <w:t xml:space="preserve">bio_19 </w:t>
            </w:r>
          </w:p>
        </w:tc>
        <w:tc>
          <w:tcPr>
            <w:tcW w:w="4145" w:type="pct"/>
          </w:tcPr>
          <w:p w14:paraId="55575088" w14:textId="77777777" w:rsidR="00553800" w:rsidRPr="004D02B9" w:rsidRDefault="00553800" w:rsidP="0021551A">
            <w:pPr>
              <w:pStyle w:val="Default"/>
              <w:spacing w:line="240" w:lineRule="exact"/>
              <w:rPr>
                <w:sz w:val="20"/>
                <w:szCs w:val="20"/>
              </w:rPr>
            </w:pPr>
            <w:r w:rsidRPr="004D02B9">
              <w:rPr>
                <w:sz w:val="20"/>
                <w:szCs w:val="20"/>
              </w:rPr>
              <w:t xml:space="preserve">Precipitation of Coldest Quarter </w:t>
            </w:r>
          </w:p>
        </w:tc>
      </w:tr>
      <w:tr w:rsidR="00553800" w14:paraId="020D1C80" w14:textId="77777777" w:rsidTr="0021551A">
        <w:tc>
          <w:tcPr>
            <w:tcW w:w="855" w:type="pct"/>
          </w:tcPr>
          <w:p w14:paraId="0F3A6286" w14:textId="77777777" w:rsidR="00553800" w:rsidRPr="004D02B9" w:rsidRDefault="00553800" w:rsidP="0021551A">
            <w:pPr>
              <w:pStyle w:val="Default"/>
              <w:spacing w:line="240" w:lineRule="exact"/>
              <w:rPr>
                <w:sz w:val="20"/>
                <w:szCs w:val="20"/>
              </w:rPr>
            </w:pPr>
            <w:proofErr w:type="spellStart"/>
            <w:r>
              <w:rPr>
                <w:sz w:val="20"/>
                <w:szCs w:val="20"/>
              </w:rPr>
              <w:t>nslope</w:t>
            </w:r>
            <w:proofErr w:type="spellEnd"/>
          </w:p>
        </w:tc>
        <w:tc>
          <w:tcPr>
            <w:tcW w:w="4145" w:type="pct"/>
          </w:tcPr>
          <w:p w14:paraId="4DE26A19" w14:textId="77777777" w:rsidR="00553800" w:rsidRPr="004D02B9" w:rsidRDefault="00553800" w:rsidP="0021551A">
            <w:pPr>
              <w:pStyle w:val="Default"/>
              <w:spacing w:line="240" w:lineRule="exact"/>
              <w:rPr>
                <w:sz w:val="20"/>
                <w:szCs w:val="20"/>
              </w:rPr>
            </w:pPr>
            <w:r>
              <w:rPr>
                <w:sz w:val="20"/>
                <w:szCs w:val="20"/>
              </w:rPr>
              <w:t>Slope</w:t>
            </w:r>
          </w:p>
        </w:tc>
      </w:tr>
      <w:tr w:rsidR="00553800" w14:paraId="233DCD79" w14:textId="77777777" w:rsidTr="0021551A">
        <w:trPr>
          <w:trHeight w:val="107"/>
        </w:trPr>
        <w:tc>
          <w:tcPr>
            <w:tcW w:w="855" w:type="pct"/>
          </w:tcPr>
          <w:p w14:paraId="4C0AFEB1" w14:textId="77777777" w:rsidR="00553800" w:rsidRPr="004D02B9" w:rsidRDefault="00553800" w:rsidP="0021551A">
            <w:pPr>
              <w:pStyle w:val="Default"/>
              <w:spacing w:line="240" w:lineRule="exact"/>
              <w:rPr>
                <w:sz w:val="20"/>
                <w:szCs w:val="20"/>
              </w:rPr>
            </w:pPr>
            <w:proofErr w:type="spellStart"/>
            <w:r>
              <w:rPr>
                <w:sz w:val="20"/>
                <w:szCs w:val="20"/>
              </w:rPr>
              <w:t>naspect</w:t>
            </w:r>
            <w:proofErr w:type="spellEnd"/>
          </w:p>
        </w:tc>
        <w:tc>
          <w:tcPr>
            <w:tcW w:w="4145" w:type="pct"/>
          </w:tcPr>
          <w:p w14:paraId="5CD99BE0" w14:textId="77777777" w:rsidR="00553800" w:rsidRPr="004D02B9" w:rsidRDefault="00553800" w:rsidP="0021551A">
            <w:pPr>
              <w:pStyle w:val="Default"/>
              <w:spacing w:line="240" w:lineRule="exact"/>
              <w:rPr>
                <w:sz w:val="20"/>
                <w:szCs w:val="20"/>
              </w:rPr>
            </w:pPr>
            <w:r>
              <w:rPr>
                <w:sz w:val="20"/>
                <w:szCs w:val="20"/>
              </w:rPr>
              <w:t>Aspect</w:t>
            </w:r>
          </w:p>
        </w:tc>
      </w:tr>
    </w:tbl>
    <w:p w14:paraId="1500606B" w14:textId="1D9FCB8C" w:rsidR="00553800" w:rsidRPr="006E719E" w:rsidRDefault="00553800" w:rsidP="00553800">
      <w:pPr>
        <w:pStyle w:val="Caption"/>
        <w:keepNext/>
        <w:spacing w:line="360" w:lineRule="auto"/>
        <w:rPr>
          <w:rFonts w:ascii="Times New Roman" w:hAnsi="Times New Roman" w:cs="Times New Roman"/>
          <w:color w:val="auto"/>
          <w:sz w:val="20"/>
          <w:szCs w:val="24"/>
        </w:rPr>
      </w:pPr>
      <w:r>
        <w:rPr>
          <w:rFonts w:ascii="Times New Roman" w:hAnsi="Times New Roman" w:cs="Times New Roman"/>
          <w:color w:val="auto"/>
          <w:sz w:val="20"/>
          <w:szCs w:val="24"/>
        </w:rPr>
        <w:lastRenderedPageBreak/>
        <w:t>Source:</w:t>
      </w:r>
      <w:r w:rsidRPr="004C011E">
        <w:rPr>
          <w:sz w:val="20"/>
          <w:szCs w:val="20"/>
        </w:rPr>
        <w:t xml:space="preserve"> </w:t>
      </w:r>
      <w:r w:rsidRPr="004D02B9">
        <w:rPr>
          <w:sz w:val="20"/>
          <w:szCs w:val="20"/>
        </w:rPr>
        <w:t>www.</w:t>
      </w:r>
      <w:del w:id="24" w:author="Adiga, Abhijin (aa5ts)" w:date="2019-03-27T10:15:00Z">
        <w:r w:rsidRPr="004D02B9" w:rsidDel="00D541EB">
          <w:rPr>
            <w:sz w:val="20"/>
            <w:szCs w:val="20"/>
          </w:rPr>
          <w:delText>worldclim</w:delText>
        </w:r>
      </w:del>
      <w:ins w:id="25" w:author="Adiga, Abhijin (aa5ts)" w:date="2019-03-27T10:15:00Z">
        <w:r w:rsidR="00D541EB">
          <w:rPr>
            <w:sz w:val="20"/>
            <w:szCs w:val="20"/>
          </w:rPr>
          <w:t>WorldClim</w:t>
        </w:r>
      </w:ins>
      <w:r w:rsidRPr="004D02B9">
        <w:rPr>
          <w:sz w:val="20"/>
          <w:szCs w:val="20"/>
        </w:rPr>
        <w:t>.org</w:t>
      </w:r>
    </w:p>
    <w:p w14:paraId="4A7FAAF5"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All</w:t>
      </w:r>
      <w:r w:rsidRPr="002410A4">
        <w:rPr>
          <w:rFonts w:ascii="Times New Roman" w:hAnsi="Times New Roman" w:cs="Times New Roman"/>
          <w:sz w:val="24"/>
          <w:szCs w:val="24"/>
        </w:rPr>
        <w:t xml:space="preserve"> RCP</w:t>
      </w:r>
      <w:r>
        <w:rPr>
          <w:rFonts w:ascii="Times New Roman" w:hAnsi="Times New Roman" w:cs="Times New Roman"/>
          <w:sz w:val="24"/>
          <w:szCs w:val="24"/>
        </w:rPr>
        <w:t xml:space="preserve">s 2.6, </w:t>
      </w:r>
      <w:r w:rsidRPr="002410A4">
        <w:rPr>
          <w:rFonts w:ascii="Times New Roman" w:hAnsi="Times New Roman" w:cs="Times New Roman"/>
          <w:sz w:val="24"/>
          <w:szCs w:val="24"/>
        </w:rPr>
        <w:t xml:space="preserve"> 4.5,</w:t>
      </w:r>
      <w:r>
        <w:rPr>
          <w:rFonts w:ascii="Times New Roman" w:hAnsi="Times New Roman" w:cs="Times New Roman"/>
          <w:sz w:val="24"/>
          <w:szCs w:val="24"/>
        </w:rPr>
        <w:t xml:space="preserve"> 6.0 and 8.5 for two future years (2050 and 2070)</w:t>
      </w:r>
      <w:r w:rsidRPr="002410A4">
        <w:rPr>
          <w:rFonts w:ascii="Times New Roman" w:hAnsi="Times New Roman" w:cs="Times New Roman"/>
          <w:sz w:val="24"/>
          <w:szCs w:val="24"/>
        </w:rPr>
        <w:t xml:space="preserve"> have been used in </w:t>
      </w:r>
      <w:r>
        <w:rPr>
          <w:rFonts w:ascii="Times New Roman" w:hAnsi="Times New Roman" w:cs="Times New Roman"/>
          <w:sz w:val="24"/>
          <w:szCs w:val="24"/>
        </w:rPr>
        <w:t>this modelling</w:t>
      </w:r>
      <w:r w:rsidRPr="002410A4">
        <w:rPr>
          <w:rFonts w:ascii="Times New Roman" w:hAnsi="Times New Roman" w:cs="Times New Roman"/>
          <w:sz w:val="24"/>
          <w:szCs w:val="24"/>
        </w:rPr>
        <w:t xml:space="preserve"> as adopted by IPCC fifth Assessment Report (AR5) </w:t>
      </w:r>
      <w:r w:rsidRPr="000B4B25">
        <w:rPr>
          <w:rFonts w:ascii="Times New Roman" w:hAnsi="Times New Roman" w:cs="Times New Roman"/>
          <w:sz w:val="24"/>
          <w:szCs w:val="24"/>
          <w:highlight w:val="yellow"/>
        </w:rPr>
        <w:t>(IPCC, 2013</w:t>
      </w:r>
      <w:r w:rsidRPr="002410A4">
        <w:rPr>
          <w:rFonts w:ascii="Times New Roman" w:hAnsi="Times New Roman" w:cs="Times New Roman"/>
          <w:sz w:val="24"/>
          <w:szCs w:val="24"/>
        </w:rPr>
        <w:t>). The lowest greenhouse concentration</w:t>
      </w:r>
      <w:r>
        <w:rPr>
          <w:rFonts w:ascii="Times New Roman" w:hAnsi="Times New Roman" w:cs="Times New Roman"/>
          <w:sz w:val="24"/>
          <w:szCs w:val="24"/>
        </w:rPr>
        <w:t xml:space="preserve"> </w:t>
      </w:r>
      <w:r w:rsidRPr="002410A4">
        <w:rPr>
          <w:rFonts w:ascii="Times New Roman" w:hAnsi="Times New Roman" w:cs="Times New Roman"/>
          <w:sz w:val="24"/>
          <w:szCs w:val="24"/>
        </w:rPr>
        <w:t>(GHG) pathway is RCP 2.6</w:t>
      </w:r>
      <w:r>
        <w:rPr>
          <w:rFonts w:ascii="Times New Roman" w:hAnsi="Times New Roman" w:cs="Times New Roman"/>
          <w:sz w:val="24"/>
          <w:szCs w:val="24"/>
        </w:rPr>
        <w:t xml:space="preserve"> </w:t>
      </w:r>
      <w:r w:rsidRPr="002410A4">
        <w:rPr>
          <w:rFonts w:ascii="Times New Roman" w:hAnsi="Times New Roman" w:cs="Times New Roman"/>
          <w:color w:val="000000"/>
          <w:sz w:val="24"/>
          <w:szCs w:val="24"/>
        </w:rPr>
        <w:t>(aggressive mitigation / lowest emissions)</w:t>
      </w:r>
      <w:r>
        <w:rPr>
          <w:rFonts w:ascii="Times New Roman" w:hAnsi="Times New Roman" w:cs="Times New Roman"/>
          <w:sz w:val="24"/>
          <w:szCs w:val="24"/>
        </w:rPr>
        <w:t>, RCP 4.5 and RCP</w:t>
      </w:r>
      <w:r w:rsidRPr="002410A4">
        <w:rPr>
          <w:rFonts w:ascii="Times New Roman" w:hAnsi="Times New Roman" w:cs="Times New Roman"/>
          <w:sz w:val="24"/>
          <w:szCs w:val="24"/>
        </w:rPr>
        <w:t xml:space="preserve"> 6.0 are intermediate and RCP 8.5 (highest emission scenario) is maximum. GHG concentration pathways in which radioactive forcing (global energy imbalance) stabilizes 2.6 W/m</w:t>
      </w:r>
      <w:r w:rsidRPr="002410A4">
        <w:rPr>
          <w:rFonts w:ascii="Times New Roman" w:hAnsi="Times New Roman" w:cs="Times New Roman"/>
          <w:sz w:val="24"/>
          <w:szCs w:val="24"/>
          <w:vertAlign w:val="superscript"/>
        </w:rPr>
        <w:t>2</w:t>
      </w:r>
      <w:r w:rsidRPr="002410A4">
        <w:rPr>
          <w:rFonts w:ascii="Times New Roman" w:hAnsi="Times New Roman" w:cs="Times New Roman"/>
          <w:sz w:val="24"/>
          <w:szCs w:val="24"/>
        </w:rPr>
        <w:t>, 4.5 W/m</w:t>
      </w:r>
      <w:r w:rsidRPr="002410A4">
        <w:rPr>
          <w:rFonts w:ascii="Times New Roman" w:hAnsi="Times New Roman" w:cs="Times New Roman"/>
          <w:sz w:val="24"/>
          <w:szCs w:val="24"/>
          <w:vertAlign w:val="superscript"/>
        </w:rPr>
        <w:t>2</w:t>
      </w:r>
      <w:r w:rsidRPr="002410A4">
        <w:rPr>
          <w:rFonts w:ascii="Times New Roman" w:hAnsi="Times New Roman" w:cs="Times New Roman"/>
          <w:sz w:val="24"/>
          <w:szCs w:val="24"/>
        </w:rPr>
        <w:t>, 6.0 W/m</w:t>
      </w:r>
      <w:r w:rsidRPr="002410A4">
        <w:rPr>
          <w:rFonts w:ascii="Times New Roman" w:hAnsi="Times New Roman" w:cs="Times New Roman"/>
          <w:sz w:val="24"/>
          <w:szCs w:val="24"/>
          <w:vertAlign w:val="superscript"/>
        </w:rPr>
        <w:t>2</w:t>
      </w:r>
      <w:r w:rsidRPr="002410A4">
        <w:rPr>
          <w:rFonts w:ascii="Times New Roman" w:hAnsi="Times New Roman" w:cs="Times New Roman"/>
          <w:sz w:val="24"/>
          <w:szCs w:val="24"/>
        </w:rPr>
        <w:t xml:space="preserve"> and 8.5 W/m</w:t>
      </w:r>
      <w:r w:rsidRPr="002410A4">
        <w:rPr>
          <w:rFonts w:ascii="Times New Roman" w:hAnsi="Times New Roman" w:cs="Times New Roman"/>
          <w:sz w:val="24"/>
          <w:szCs w:val="24"/>
          <w:vertAlign w:val="superscript"/>
        </w:rPr>
        <w:t>2</w:t>
      </w:r>
      <w:r w:rsidRPr="002410A4">
        <w:rPr>
          <w:rFonts w:ascii="Times New Roman" w:hAnsi="Times New Roman" w:cs="Times New Roman"/>
          <w:sz w:val="24"/>
          <w:szCs w:val="24"/>
        </w:rPr>
        <w:t>, respectively by 2100 (</w:t>
      </w:r>
      <w:r w:rsidRPr="000B4B25">
        <w:rPr>
          <w:rFonts w:ascii="Times New Roman" w:hAnsi="Times New Roman" w:cs="Times New Roman"/>
          <w:sz w:val="24"/>
          <w:szCs w:val="24"/>
          <w:highlight w:val="yellow"/>
        </w:rPr>
        <w:t xml:space="preserve">Clarke </w:t>
      </w:r>
      <w:r w:rsidRPr="009A550D">
        <w:rPr>
          <w:rFonts w:ascii="Times New Roman" w:hAnsi="Times New Roman" w:cs="Times New Roman"/>
          <w:i/>
          <w:sz w:val="24"/>
          <w:szCs w:val="24"/>
          <w:highlight w:val="yellow"/>
        </w:rPr>
        <w:t>et al.,</w:t>
      </w:r>
      <w:r w:rsidRPr="000B4B25">
        <w:rPr>
          <w:rFonts w:ascii="Times New Roman" w:hAnsi="Times New Roman" w:cs="Times New Roman"/>
          <w:sz w:val="24"/>
          <w:szCs w:val="24"/>
          <w:highlight w:val="yellow"/>
        </w:rPr>
        <w:t xml:space="preserve"> 2007, </w:t>
      </w:r>
      <w:proofErr w:type="spellStart"/>
      <w:r w:rsidRPr="000B4B25">
        <w:rPr>
          <w:rFonts w:ascii="Times New Roman" w:hAnsi="Times New Roman" w:cs="Times New Roman"/>
          <w:sz w:val="24"/>
          <w:szCs w:val="24"/>
          <w:highlight w:val="yellow"/>
        </w:rPr>
        <w:t>Fujino</w:t>
      </w:r>
      <w:proofErr w:type="spellEnd"/>
      <w:r w:rsidRPr="000B4B25">
        <w:rPr>
          <w:rFonts w:ascii="Times New Roman" w:hAnsi="Times New Roman" w:cs="Times New Roman"/>
          <w:sz w:val="24"/>
          <w:szCs w:val="24"/>
          <w:highlight w:val="yellow"/>
        </w:rPr>
        <w:t xml:space="preserve"> </w:t>
      </w:r>
      <w:r w:rsidRPr="009A550D">
        <w:rPr>
          <w:rFonts w:ascii="Times New Roman" w:hAnsi="Times New Roman" w:cs="Times New Roman"/>
          <w:i/>
          <w:sz w:val="24"/>
          <w:szCs w:val="24"/>
          <w:highlight w:val="yellow"/>
        </w:rPr>
        <w:t>et al</w:t>
      </w:r>
      <w:r w:rsidRPr="000B4B25">
        <w:rPr>
          <w:rFonts w:ascii="Times New Roman" w:hAnsi="Times New Roman" w:cs="Times New Roman"/>
          <w:sz w:val="24"/>
          <w:szCs w:val="24"/>
          <w:highlight w:val="yellow"/>
        </w:rPr>
        <w:t>.</w:t>
      </w:r>
      <w:r>
        <w:rPr>
          <w:rFonts w:ascii="Times New Roman" w:hAnsi="Times New Roman" w:cs="Times New Roman"/>
          <w:sz w:val="24"/>
          <w:szCs w:val="24"/>
          <w:highlight w:val="yellow"/>
        </w:rPr>
        <w:t>,</w:t>
      </w:r>
      <w:r w:rsidRPr="000B4B25">
        <w:rPr>
          <w:rFonts w:ascii="Times New Roman" w:hAnsi="Times New Roman" w:cs="Times New Roman"/>
          <w:sz w:val="24"/>
          <w:szCs w:val="24"/>
          <w:highlight w:val="yellow"/>
        </w:rPr>
        <w:t xml:space="preserve"> 2006</w:t>
      </w:r>
      <w:r w:rsidRPr="002410A4">
        <w:rPr>
          <w:rFonts w:ascii="Times New Roman" w:hAnsi="Times New Roman" w:cs="Times New Roman"/>
          <w:sz w:val="24"/>
          <w:szCs w:val="24"/>
        </w:rPr>
        <w:t xml:space="preserve">). </w:t>
      </w:r>
      <w:r>
        <w:rPr>
          <w:rFonts w:ascii="Times New Roman" w:hAnsi="Times New Roman" w:cs="Times New Roman"/>
          <w:sz w:val="24"/>
          <w:szCs w:val="24"/>
        </w:rPr>
        <w:t xml:space="preserve">In this study, all </w:t>
      </w:r>
      <w:r w:rsidRPr="002410A4">
        <w:rPr>
          <w:rFonts w:ascii="Times New Roman" w:hAnsi="Times New Roman" w:cs="Times New Roman"/>
          <w:sz w:val="24"/>
          <w:szCs w:val="24"/>
        </w:rPr>
        <w:t xml:space="preserve">RCPs </w:t>
      </w:r>
      <w:r>
        <w:rPr>
          <w:rFonts w:ascii="Times New Roman" w:hAnsi="Times New Roman" w:cs="Times New Roman"/>
          <w:sz w:val="24"/>
          <w:szCs w:val="24"/>
        </w:rPr>
        <w:t xml:space="preserve">lowest, </w:t>
      </w:r>
      <w:r w:rsidRPr="002410A4">
        <w:rPr>
          <w:rFonts w:ascii="Times New Roman" w:hAnsi="Times New Roman" w:cs="Times New Roman"/>
          <w:sz w:val="24"/>
          <w:szCs w:val="24"/>
        </w:rPr>
        <w:t>intermediate and maximum level</w:t>
      </w:r>
      <w:r>
        <w:rPr>
          <w:rFonts w:ascii="Times New Roman" w:hAnsi="Times New Roman" w:cs="Times New Roman"/>
          <w:sz w:val="24"/>
          <w:szCs w:val="24"/>
        </w:rPr>
        <w:t>s</w:t>
      </w:r>
      <w:r w:rsidRPr="002410A4">
        <w:rPr>
          <w:rFonts w:ascii="Times New Roman" w:hAnsi="Times New Roman" w:cs="Times New Roman"/>
          <w:sz w:val="24"/>
          <w:szCs w:val="24"/>
        </w:rPr>
        <w:t xml:space="preserve"> of emission </w:t>
      </w:r>
      <w:r>
        <w:rPr>
          <w:rFonts w:ascii="Times New Roman" w:hAnsi="Times New Roman" w:cs="Times New Roman"/>
          <w:sz w:val="24"/>
          <w:szCs w:val="24"/>
        </w:rPr>
        <w:t>were</w:t>
      </w:r>
      <w:r w:rsidRPr="002410A4">
        <w:rPr>
          <w:rFonts w:ascii="Times New Roman" w:hAnsi="Times New Roman" w:cs="Times New Roman"/>
          <w:sz w:val="24"/>
          <w:szCs w:val="24"/>
        </w:rPr>
        <w:t xml:space="preserve"> used for 2050 and 2070</w:t>
      </w:r>
      <w:r>
        <w:rPr>
          <w:rFonts w:ascii="Times New Roman" w:hAnsi="Times New Roman" w:cs="Times New Roman"/>
          <w:sz w:val="24"/>
          <w:szCs w:val="24"/>
        </w:rPr>
        <w:t>AD.</w:t>
      </w:r>
    </w:p>
    <w:p w14:paraId="1ECE5ACA"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4908D0">
        <w:rPr>
          <w:rFonts w:ascii="Times New Roman" w:hAnsi="Times New Roman" w:cs="Times New Roman"/>
          <w:sz w:val="24"/>
          <w:szCs w:val="24"/>
        </w:rPr>
        <w:t xml:space="preserve"> Pair wise correlation and Variation Inflation Factors (VIFs) were</w:t>
      </w:r>
      <w:r>
        <w:rPr>
          <w:rFonts w:ascii="Times New Roman" w:hAnsi="Times New Roman" w:cs="Times New Roman"/>
          <w:sz w:val="24"/>
          <w:szCs w:val="24"/>
        </w:rPr>
        <w:t xml:space="preserve"> performed by using program R (</w:t>
      </w:r>
      <w:r w:rsidRPr="009C26DC">
        <w:rPr>
          <w:rFonts w:ascii="Times New Roman" w:hAnsi="Times New Roman" w:cs="Times New Roman"/>
          <w:sz w:val="24"/>
          <w:szCs w:val="24"/>
          <w:highlight w:val="yellow"/>
        </w:rPr>
        <w:t>R core team, 2018</w:t>
      </w:r>
      <w:r w:rsidRPr="004908D0">
        <w:rPr>
          <w:rFonts w:ascii="Times New Roman" w:hAnsi="Times New Roman" w:cs="Times New Roman"/>
          <w:sz w:val="24"/>
          <w:szCs w:val="24"/>
        </w:rPr>
        <w:t>) to test the multi co</w:t>
      </w:r>
      <w:r>
        <w:rPr>
          <w:rFonts w:ascii="Times New Roman" w:hAnsi="Times New Roman" w:cs="Times New Roman"/>
          <w:sz w:val="24"/>
          <w:szCs w:val="24"/>
        </w:rPr>
        <w:t>-</w:t>
      </w:r>
      <w:r w:rsidRPr="004908D0">
        <w:rPr>
          <w:rFonts w:ascii="Times New Roman" w:hAnsi="Times New Roman" w:cs="Times New Roman"/>
          <w:sz w:val="24"/>
          <w:szCs w:val="24"/>
        </w:rPr>
        <w:t xml:space="preserve">linearity test among the environmental variables and </w:t>
      </w:r>
      <w:r>
        <w:rPr>
          <w:rFonts w:ascii="Times New Roman" w:hAnsi="Times New Roman" w:cs="Times New Roman"/>
          <w:sz w:val="24"/>
          <w:szCs w:val="24"/>
        </w:rPr>
        <w:t>omitted highly correlated</w:t>
      </w:r>
      <w:r w:rsidRPr="004908D0">
        <w:rPr>
          <w:rFonts w:ascii="Times New Roman" w:hAnsi="Times New Roman" w:cs="Times New Roman"/>
          <w:sz w:val="24"/>
          <w:szCs w:val="24"/>
        </w:rPr>
        <w:t xml:space="preserve"> bio-variables with a Pearson correlation (r.≤±0.80) and VIF&gt;5 in order to reduce the effect of </w:t>
      </w:r>
      <w:proofErr w:type="spellStart"/>
      <w:r w:rsidRPr="004908D0">
        <w:rPr>
          <w:rFonts w:ascii="Times New Roman" w:hAnsi="Times New Roman" w:cs="Times New Roman"/>
          <w:sz w:val="24"/>
          <w:szCs w:val="24"/>
        </w:rPr>
        <w:t>multico</w:t>
      </w:r>
      <w:proofErr w:type="spellEnd"/>
      <w:r>
        <w:rPr>
          <w:rFonts w:ascii="Times New Roman" w:hAnsi="Times New Roman" w:cs="Times New Roman"/>
          <w:sz w:val="24"/>
          <w:szCs w:val="24"/>
        </w:rPr>
        <w:t>-</w:t>
      </w:r>
      <w:r w:rsidRPr="004908D0">
        <w:rPr>
          <w:rFonts w:ascii="Times New Roman" w:hAnsi="Times New Roman" w:cs="Times New Roman"/>
          <w:sz w:val="24"/>
          <w:szCs w:val="24"/>
        </w:rPr>
        <w:t>linearity</w:t>
      </w:r>
      <w:r>
        <w:rPr>
          <w:rFonts w:ascii="Times New Roman" w:hAnsi="Times New Roman" w:cs="Times New Roman"/>
          <w:sz w:val="24"/>
          <w:szCs w:val="24"/>
        </w:rPr>
        <w:t xml:space="preserve"> among the variables, which enables </w:t>
      </w:r>
      <w:r w:rsidRPr="004908D0">
        <w:rPr>
          <w:rFonts w:ascii="Times New Roman" w:hAnsi="Times New Roman" w:cs="Times New Roman"/>
          <w:sz w:val="24"/>
          <w:szCs w:val="24"/>
        </w:rPr>
        <w:t>over fitting of the model</w:t>
      </w:r>
      <w:r>
        <w:rPr>
          <w:rFonts w:ascii="Times New Roman" w:hAnsi="Times New Roman" w:cs="Times New Roman"/>
          <w:sz w:val="24"/>
          <w:szCs w:val="24"/>
        </w:rPr>
        <w:t xml:space="preserve"> </w:t>
      </w:r>
      <w:r w:rsidRPr="004908D0">
        <w:rPr>
          <w:rFonts w:ascii="Times New Roman" w:hAnsi="Times New Roman" w:cs="Times New Roman"/>
          <w:sz w:val="24"/>
          <w:szCs w:val="24"/>
        </w:rPr>
        <w:t>(</w:t>
      </w:r>
      <w:r>
        <w:rPr>
          <w:rFonts w:ascii="Times New Roman" w:hAnsi="Times New Roman" w:cs="Times New Roman"/>
          <w:sz w:val="24"/>
          <w:szCs w:val="24"/>
          <w:highlight w:val="yellow"/>
        </w:rPr>
        <w:t>Rogerson, 2001</w:t>
      </w:r>
      <w:r w:rsidRPr="004908D0">
        <w:rPr>
          <w:rFonts w:ascii="Times New Roman" w:hAnsi="Times New Roman" w:cs="Times New Roman"/>
          <w:sz w:val="24"/>
          <w:szCs w:val="24"/>
        </w:rPr>
        <w:t>).</w:t>
      </w:r>
    </w:p>
    <w:p w14:paraId="6D7DAC6E" w14:textId="77777777" w:rsidR="00553800" w:rsidRDefault="00553800" w:rsidP="00553800">
      <w:pPr>
        <w:autoSpaceDE w:val="0"/>
        <w:autoSpaceDN w:val="0"/>
        <w:adjustRightInd w:val="0"/>
        <w:spacing w:after="0" w:line="360" w:lineRule="auto"/>
        <w:rPr>
          <w:rFonts w:ascii="AdvOT596495f2" w:hAnsi="AdvOT596495f2" w:cs="AdvOT596495f2"/>
          <w:sz w:val="16"/>
          <w:szCs w:val="16"/>
        </w:rPr>
      </w:pPr>
    </w:p>
    <w:p w14:paraId="094CE8E2" w14:textId="7B885C41" w:rsidR="00553800" w:rsidRPr="00A03018" w:rsidRDefault="00553800" w:rsidP="00553800">
      <w:pPr>
        <w:autoSpaceDE w:val="0"/>
        <w:autoSpaceDN w:val="0"/>
        <w:adjustRightInd w:val="0"/>
        <w:spacing w:after="0" w:line="360" w:lineRule="auto"/>
        <w:jc w:val="both"/>
        <w:rPr>
          <w:rFonts w:ascii="Times New Roman" w:hAnsi="Times New Roman" w:cs="Times New Roman"/>
          <w:sz w:val="24"/>
          <w:szCs w:val="24"/>
        </w:rPr>
      </w:pPr>
      <w:r w:rsidRPr="00C35CC6">
        <w:rPr>
          <w:rFonts w:ascii="Times New Roman" w:hAnsi="Times New Roman" w:cs="Times New Roman"/>
          <w:sz w:val="24"/>
          <w:szCs w:val="24"/>
        </w:rPr>
        <w:t>The remainin</w:t>
      </w:r>
      <w:r>
        <w:rPr>
          <w:rFonts w:ascii="Times New Roman" w:hAnsi="Times New Roman" w:cs="Times New Roman"/>
          <w:sz w:val="24"/>
          <w:szCs w:val="24"/>
        </w:rPr>
        <w:t>g eight</w:t>
      </w:r>
      <w:r w:rsidRPr="00C35CC6">
        <w:rPr>
          <w:rFonts w:ascii="Times New Roman" w:hAnsi="Times New Roman" w:cs="Times New Roman"/>
          <w:sz w:val="24"/>
          <w:szCs w:val="24"/>
        </w:rPr>
        <w:t xml:space="preserve"> variables viz. aspect, slope, mean diurnal range (mean of monthly{max temp-min temp}), </w:t>
      </w:r>
      <w:proofErr w:type="spellStart"/>
      <w:r w:rsidRPr="00C35CC6">
        <w:rPr>
          <w:rFonts w:ascii="Times New Roman" w:hAnsi="Times New Roman" w:cs="Times New Roman"/>
          <w:sz w:val="24"/>
          <w:szCs w:val="24"/>
        </w:rPr>
        <w:t>isothermality</w:t>
      </w:r>
      <w:proofErr w:type="spellEnd"/>
      <w:r w:rsidRPr="00C35CC6">
        <w:rPr>
          <w:rFonts w:ascii="Times New Roman" w:hAnsi="Times New Roman" w:cs="Times New Roman"/>
          <w:sz w:val="24"/>
          <w:szCs w:val="24"/>
        </w:rPr>
        <w:t>(Bio_2/Bio_7) (* 100),temperature seasonality</w:t>
      </w:r>
      <w:r w:rsidRPr="00C35CC6">
        <w:rPr>
          <w:rFonts w:ascii="Times New Roman" w:hAnsi="Times New Roman" w:cs="Times New Roman"/>
          <w:sz w:val="24"/>
          <w:szCs w:val="20"/>
        </w:rPr>
        <w:t>(standard deviation *100)</w:t>
      </w:r>
      <w:r w:rsidRPr="00C35CC6">
        <w:rPr>
          <w:rFonts w:ascii="Times New Roman" w:hAnsi="Times New Roman" w:cs="Times New Roman"/>
          <w:sz w:val="24"/>
          <w:szCs w:val="24"/>
        </w:rPr>
        <w:t>,  mean temperature of dries</w:t>
      </w:r>
      <w:r>
        <w:rPr>
          <w:rFonts w:ascii="Times New Roman" w:hAnsi="Times New Roman" w:cs="Times New Roman"/>
          <w:sz w:val="24"/>
          <w:szCs w:val="24"/>
        </w:rPr>
        <w:t>t quarter, annual precipitation and</w:t>
      </w:r>
      <w:r w:rsidRPr="00C35CC6">
        <w:rPr>
          <w:rFonts w:ascii="Times New Roman" w:hAnsi="Times New Roman" w:cs="Times New Roman"/>
          <w:sz w:val="24"/>
          <w:szCs w:val="24"/>
        </w:rPr>
        <w:t xml:space="preserve"> precipitation of coldest quarter </w:t>
      </w:r>
      <w:r>
        <w:rPr>
          <w:rFonts w:ascii="Times New Roman" w:hAnsi="Times New Roman" w:cs="Times New Roman"/>
          <w:sz w:val="24"/>
          <w:szCs w:val="24"/>
        </w:rPr>
        <w:t xml:space="preserve">were used to model the habitat suitability of buckwheat in current and future climatic condition. </w:t>
      </w:r>
      <w:del w:id="26" w:author="Adiga, Abhijin (aa5ts)" w:date="2019-03-27T10:18:00Z">
        <w:r w:rsidDel="00D541EB">
          <w:rPr>
            <w:rFonts w:ascii="Times New Roman" w:hAnsi="Times New Roman" w:cs="Times New Roman"/>
            <w:sz w:val="24"/>
            <w:szCs w:val="24"/>
          </w:rPr>
          <w:delText xml:space="preserve">All the bioclimatic data sets were converted into  American Standard Code to Information Interchanges (ASCII) files in Arc GIS 10.3 to make the acceptable format for Maxent software. The same process was repeated to produce the projected maps </w:delText>
        </w:r>
        <w:r w:rsidRPr="00C35CC6" w:rsidDel="00D541EB">
          <w:rPr>
            <w:rFonts w:ascii="Times New Roman" w:hAnsi="Times New Roman" w:cs="Times New Roman"/>
            <w:sz w:val="24"/>
            <w:szCs w:val="24"/>
          </w:rPr>
          <w:delText>in two different future scenarios</w:delText>
        </w:r>
        <w:r w:rsidDel="00D541EB">
          <w:rPr>
            <w:rFonts w:ascii="Times New Roman" w:hAnsi="Times New Roman" w:cs="Times New Roman"/>
            <w:sz w:val="24"/>
            <w:szCs w:val="24"/>
          </w:rPr>
          <w:delText>.</w:delText>
        </w:r>
      </w:del>
    </w:p>
    <w:p w14:paraId="668ECF63" w14:textId="77777777" w:rsidR="00553800" w:rsidRDefault="00553800" w:rsidP="005538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Modelling by Maxent</w:t>
      </w:r>
    </w:p>
    <w:p w14:paraId="0FB6E607" w14:textId="77777777" w:rsidR="00553800" w:rsidRPr="006E719E" w:rsidRDefault="00553800" w:rsidP="00553800">
      <w:pPr>
        <w:spacing w:line="360" w:lineRule="auto"/>
        <w:jc w:val="both"/>
        <w:rPr>
          <w:rFonts w:ascii="Times New Roman" w:hAnsi="Times New Roman" w:cs="Times New Roman"/>
          <w:b/>
          <w:sz w:val="24"/>
          <w:szCs w:val="24"/>
        </w:rPr>
      </w:pPr>
      <w:r>
        <w:rPr>
          <w:rFonts w:ascii="Times New Roman" w:hAnsi="Times New Roman" w:cs="Times New Roman"/>
          <w:sz w:val="24"/>
          <w:szCs w:val="24"/>
        </w:rPr>
        <w:t>F</w:t>
      </w:r>
      <w:r w:rsidRPr="00EE331A">
        <w:rPr>
          <w:rFonts w:ascii="Times New Roman" w:hAnsi="Times New Roman" w:cs="Times New Roman"/>
          <w:sz w:val="24"/>
          <w:szCs w:val="24"/>
        </w:rPr>
        <w:t xml:space="preserve">reely available </w:t>
      </w:r>
      <w:r>
        <w:rPr>
          <w:rFonts w:ascii="Times New Roman" w:hAnsi="Times New Roman" w:cs="Times New Roman"/>
          <w:sz w:val="24"/>
          <w:szCs w:val="24"/>
        </w:rPr>
        <w:t>Maxent</w:t>
      </w:r>
      <w:r w:rsidRPr="00EE331A">
        <w:rPr>
          <w:rFonts w:ascii="Times New Roman" w:hAnsi="Times New Roman" w:cs="Times New Roman"/>
          <w:sz w:val="24"/>
          <w:szCs w:val="24"/>
        </w:rPr>
        <w:t xml:space="preserve"> software</w:t>
      </w:r>
      <w:r>
        <w:rPr>
          <w:rFonts w:ascii="Times New Roman" w:hAnsi="Times New Roman" w:cs="Times New Roman"/>
          <w:sz w:val="24"/>
          <w:szCs w:val="24"/>
        </w:rPr>
        <w:t xml:space="preserve"> (Maxent 3.4.1) was used</w:t>
      </w:r>
      <w:r w:rsidRPr="00EE331A">
        <w:rPr>
          <w:rFonts w:ascii="Times New Roman" w:hAnsi="Times New Roman" w:cs="Times New Roman"/>
          <w:sz w:val="24"/>
          <w:szCs w:val="24"/>
        </w:rPr>
        <w:t xml:space="preserve"> to</w:t>
      </w:r>
      <w:r>
        <w:rPr>
          <w:rFonts w:ascii="Times New Roman" w:hAnsi="Times New Roman" w:cs="Times New Roman"/>
          <w:sz w:val="24"/>
          <w:szCs w:val="24"/>
        </w:rPr>
        <w:t xml:space="preserve"> quantify (</w:t>
      </w:r>
      <w:r w:rsidRPr="00EE331A">
        <w:rPr>
          <w:rFonts w:ascii="Times New Roman" w:hAnsi="Times New Roman" w:cs="Times New Roman"/>
          <w:sz w:val="24"/>
          <w:szCs w:val="24"/>
        </w:rPr>
        <w:t>model</w:t>
      </w:r>
      <w:r>
        <w:rPr>
          <w:rFonts w:ascii="Times New Roman" w:hAnsi="Times New Roman" w:cs="Times New Roman"/>
          <w:sz w:val="24"/>
          <w:szCs w:val="24"/>
        </w:rPr>
        <w:t>)</w:t>
      </w:r>
      <w:r w:rsidRPr="00EE331A">
        <w:rPr>
          <w:rFonts w:ascii="Times New Roman" w:hAnsi="Times New Roman" w:cs="Times New Roman"/>
          <w:sz w:val="24"/>
          <w:szCs w:val="24"/>
        </w:rPr>
        <w:t xml:space="preserve"> the current</w:t>
      </w:r>
      <w:r>
        <w:rPr>
          <w:rFonts w:ascii="Times New Roman" w:hAnsi="Times New Roman" w:cs="Times New Roman"/>
          <w:sz w:val="24"/>
          <w:szCs w:val="24"/>
        </w:rPr>
        <w:t xml:space="preserve"> habitat suitability of buckwheat crop in Nepal as well as future projection of habitat under the change of climatic scenario for the period of 2050 and 2070. Maxent</w:t>
      </w:r>
      <w:r w:rsidRPr="00EE331A">
        <w:rPr>
          <w:rFonts w:ascii="Times New Roman" w:hAnsi="Times New Roman" w:cs="Times New Roman"/>
          <w:sz w:val="24"/>
          <w:szCs w:val="24"/>
        </w:rPr>
        <w:t xml:space="preserve"> is a</w:t>
      </w:r>
      <w:r>
        <w:rPr>
          <w:rFonts w:ascii="Times New Roman" w:hAnsi="Times New Roman" w:cs="Times New Roman"/>
          <w:sz w:val="24"/>
          <w:szCs w:val="24"/>
        </w:rPr>
        <w:t xml:space="preserve"> </w:t>
      </w:r>
      <w:r w:rsidRPr="00EE331A">
        <w:rPr>
          <w:rFonts w:ascii="Times New Roman" w:hAnsi="Times New Roman" w:cs="Times New Roman"/>
          <w:sz w:val="24"/>
          <w:szCs w:val="24"/>
        </w:rPr>
        <w:t>machine learning method that estimates the</w:t>
      </w:r>
      <w:r>
        <w:rPr>
          <w:rFonts w:ascii="Times New Roman" w:hAnsi="Times New Roman" w:cs="Times New Roman"/>
          <w:sz w:val="24"/>
          <w:szCs w:val="24"/>
        </w:rPr>
        <w:t xml:space="preserve"> </w:t>
      </w:r>
      <w:r w:rsidRPr="00EE331A">
        <w:rPr>
          <w:rFonts w:ascii="Times New Roman" w:hAnsi="Times New Roman" w:cs="Times New Roman"/>
          <w:sz w:val="24"/>
          <w:szCs w:val="24"/>
        </w:rPr>
        <w:t>probability distribution of a species occurrence based on</w:t>
      </w:r>
      <w:r>
        <w:rPr>
          <w:rFonts w:ascii="Times New Roman" w:hAnsi="Times New Roman" w:cs="Times New Roman"/>
          <w:sz w:val="24"/>
          <w:szCs w:val="24"/>
        </w:rPr>
        <w:t xml:space="preserve"> </w:t>
      </w:r>
      <w:r w:rsidRPr="00EE331A">
        <w:rPr>
          <w:rFonts w:ascii="Times New Roman" w:hAnsi="Times New Roman" w:cs="Times New Roman"/>
          <w:sz w:val="24"/>
          <w:szCs w:val="24"/>
        </w:rPr>
        <w:t>environmental conditions of a location in which the species is</w:t>
      </w:r>
      <w:r>
        <w:rPr>
          <w:rFonts w:ascii="Times New Roman" w:hAnsi="Times New Roman" w:cs="Times New Roman"/>
          <w:sz w:val="24"/>
          <w:szCs w:val="24"/>
        </w:rPr>
        <w:t xml:space="preserve"> </w:t>
      </w:r>
      <w:r w:rsidRPr="00EE331A">
        <w:rPr>
          <w:rFonts w:ascii="Times New Roman" w:hAnsi="Times New Roman" w:cs="Times New Roman"/>
          <w:sz w:val="24"/>
          <w:szCs w:val="24"/>
        </w:rPr>
        <w:t>found by calculating the distribution of maximum entropy i.e. the</w:t>
      </w:r>
      <w:r>
        <w:rPr>
          <w:rFonts w:ascii="Times New Roman" w:hAnsi="Times New Roman" w:cs="Times New Roman"/>
          <w:sz w:val="24"/>
          <w:szCs w:val="24"/>
        </w:rPr>
        <w:t xml:space="preserve"> </w:t>
      </w:r>
      <w:r w:rsidRPr="00EE331A">
        <w:rPr>
          <w:rFonts w:ascii="Times New Roman" w:hAnsi="Times New Roman" w:cs="Times New Roman"/>
          <w:sz w:val="24"/>
          <w:szCs w:val="24"/>
        </w:rPr>
        <w:t>most spread out distribution in space for a given set of constraints</w:t>
      </w:r>
      <w:r>
        <w:rPr>
          <w:rFonts w:ascii="Times New Roman" w:hAnsi="Times New Roman" w:cs="Times New Roman"/>
          <w:sz w:val="24"/>
          <w:szCs w:val="24"/>
        </w:rPr>
        <w:t xml:space="preserve"> (</w:t>
      </w:r>
      <w:r w:rsidRPr="000B4B25">
        <w:rPr>
          <w:rFonts w:ascii="Times New Roman" w:hAnsi="Times New Roman" w:cs="Times New Roman"/>
          <w:sz w:val="24"/>
          <w:szCs w:val="24"/>
          <w:highlight w:val="yellow"/>
        </w:rPr>
        <w:t xml:space="preserve">Philips </w:t>
      </w:r>
      <w:r w:rsidRPr="000B4B25">
        <w:rPr>
          <w:rFonts w:ascii="Times New Roman" w:hAnsi="Times New Roman" w:cs="Times New Roman"/>
          <w:i/>
          <w:sz w:val="24"/>
          <w:szCs w:val="24"/>
          <w:highlight w:val="yellow"/>
        </w:rPr>
        <w:t>et al.,</w:t>
      </w:r>
      <w:r w:rsidRPr="000B4B25">
        <w:rPr>
          <w:rFonts w:ascii="Times New Roman" w:hAnsi="Times New Roman" w:cs="Times New Roman"/>
          <w:sz w:val="24"/>
          <w:szCs w:val="24"/>
          <w:highlight w:val="yellow"/>
        </w:rPr>
        <w:t xml:space="preserve"> 2006</w:t>
      </w:r>
      <w:r>
        <w:rPr>
          <w:rFonts w:ascii="Times New Roman" w:hAnsi="Times New Roman" w:cs="Times New Roman"/>
          <w:sz w:val="24"/>
          <w:szCs w:val="24"/>
        </w:rPr>
        <w:t xml:space="preserve">). In this study, the Maxent software was modeled by applying the following parameters- 25% random test percentage,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75% of presence points data were used for training and the remaining 25% to test the predictive ability of Maxent model, 1 regularization multiplier,10,000 maximum numbers of background points, 10 replicates, </w:t>
      </w:r>
      <w:r>
        <w:rPr>
          <w:rFonts w:ascii="Times New Roman" w:hAnsi="Times New Roman" w:cs="Times New Roman"/>
          <w:sz w:val="24"/>
          <w:szCs w:val="24"/>
        </w:rPr>
        <w:lastRenderedPageBreak/>
        <w:t>subsample replicate type, 5000 maximum iterations, 0.00001 convergence thresholds. The file format was set for logistic output, which provides predicted probabilities in between 0 and 1.</w:t>
      </w:r>
    </w:p>
    <w:p w14:paraId="76A364F2" w14:textId="77777777" w:rsidR="00553800" w:rsidRDefault="00553800" w:rsidP="00553800">
      <w:pPr>
        <w:autoSpaceDE w:val="0"/>
        <w:autoSpaceDN w:val="0"/>
        <w:adjustRightInd w:val="0"/>
        <w:spacing w:before="240" w:after="0" w:line="360" w:lineRule="auto"/>
        <w:jc w:val="both"/>
        <w:rPr>
          <w:rFonts w:ascii="Times New Roman" w:hAnsi="Times New Roman" w:cs="Times New Roman"/>
          <w:b/>
          <w:sz w:val="24"/>
          <w:szCs w:val="24"/>
        </w:rPr>
      </w:pPr>
      <w:r w:rsidRPr="00315841">
        <w:rPr>
          <w:rFonts w:ascii="Times New Roman" w:hAnsi="Times New Roman" w:cs="Times New Roman"/>
          <w:b/>
          <w:sz w:val="24"/>
          <w:szCs w:val="24"/>
        </w:rPr>
        <w:t>Model validation</w:t>
      </w:r>
    </w:p>
    <w:p w14:paraId="75647FE9" w14:textId="77777777" w:rsidR="00553800" w:rsidRPr="007C2A91" w:rsidRDefault="00553800" w:rsidP="00553800">
      <w:pPr>
        <w:autoSpaceDE w:val="0"/>
        <w:autoSpaceDN w:val="0"/>
        <w:adjustRightInd w:val="0"/>
        <w:spacing w:before="240" w:after="0" w:line="360" w:lineRule="auto"/>
        <w:jc w:val="both"/>
        <w:rPr>
          <w:rFonts w:ascii="Times New Roman" w:hAnsi="Times New Roman" w:cs="Times New Roman"/>
          <w:b/>
          <w:sz w:val="24"/>
          <w:szCs w:val="24"/>
        </w:rPr>
      </w:pPr>
      <w:r w:rsidRPr="007C2A91">
        <w:rPr>
          <w:rFonts w:ascii="Times New Roman" w:hAnsi="Times New Roman" w:cs="Times New Roman"/>
          <w:sz w:val="24"/>
          <w:szCs w:val="24"/>
        </w:rPr>
        <w:t xml:space="preserve">AUC, TSS and Kappa' matrices were used to validate the model output in this </w:t>
      </w:r>
      <w:proofErr w:type="spellStart"/>
      <w:r w:rsidRPr="007C2A91">
        <w:rPr>
          <w:rFonts w:ascii="Times New Roman" w:hAnsi="Times New Roman" w:cs="Times New Roman"/>
          <w:sz w:val="24"/>
          <w:szCs w:val="24"/>
        </w:rPr>
        <w:t>study</w:t>
      </w:r>
      <w:r>
        <w:rPr>
          <w:rFonts w:ascii="Times New Roman" w:hAnsi="Times New Roman" w:cs="Times New Roman"/>
          <w:b/>
          <w:sz w:val="24"/>
          <w:szCs w:val="24"/>
        </w:rPr>
        <w:t>.</w:t>
      </w:r>
      <w:r w:rsidRPr="007C2A91">
        <w:rPr>
          <w:rFonts w:ascii="Times New Roman" w:hAnsi="Times New Roman" w:cs="Times New Roman"/>
          <w:sz w:val="24"/>
          <w:szCs w:val="24"/>
        </w:rPr>
        <w:t>The</w:t>
      </w:r>
      <w:proofErr w:type="spellEnd"/>
      <w:r w:rsidRPr="007C2A91">
        <w:rPr>
          <w:rFonts w:ascii="Times New Roman" w:hAnsi="Times New Roman" w:cs="Times New Roman"/>
          <w:sz w:val="24"/>
          <w:szCs w:val="24"/>
        </w:rPr>
        <w:t xml:space="preserve"> presence data set was divided 75 percent into training data, which were used to build a model  and remaining 25 percent for test data was used to test the model performance(</w:t>
      </w:r>
      <w:r w:rsidRPr="007C2A91">
        <w:rPr>
          <w:rFonts w:ascii="Times New Roman" w:hAnsi="Times New Roman" w:cs="Times New Roman"/>
          <w:sz w:val="24"/>
          <w:szCs w:val="24"/>
          <w:highlight w:val="yellow"/>
        </w:rPr>
        <w:t xml:space="preserve">Death and </w:t>
      </w:r>
      <w:proofErr w:type="spellStart"/>
      <w:r w:rsidRPr="007C2A91">
        <w:rPr>
          <w:rFonts w:ascii="Times New Roman" w:hAnsi="Times New Roman" w:cs="Times New Roman"/>
          <w:sz w:val="24"/>
          <w:szCs w:val="24"/>
          <w:highlight w:val="yellow"/>
        </w:rPr>
        <w:t>Fabricius</w:t>
      </w:r>
      <w:proofErr w:type="spellEnd"/>
      <w:r w:rsidRPr="007C2A91">
        <w:rPr>
          <w:rFonts w:ascii="Times New Roman" w:hAnsi="Times New Roman" w:cs="Times New Roman"/>
          <w:sz w:val="24"/>
          <w:szCs w:val="24"/>
          <w:highlight w:val="yellow"/>
        </w:rPr>
        <w:t>, 2000</w:t>
      </w:r>
      <w:r w:rsidRPr="007C2A91">
        <w:rPr>
          <w:rFonts w:ascii="Times New Roman" w:hAnsi="Times New Roman" w:cs="Times New Roman"/>
          <w:sz w:val="24"/>
          <w:szCs w:val="24"/>
        </w:rPr>
        <w:t>).</w:t>
      </w:r>
      <w:r w:rsidRPr="007C2A91">
        <w:rPr>
          <w:rFonts w:ascii="Times New Roman" w:hAnsi="Times New Roman" w:cs="Times New Roman"/>
          <w:color w:val="000000"/>
          <w:sz w:val="24"/>
          <w:szCs w:val="24"/>
        </w:rPr>
        <w:t>The Area Under Receiver-operating Characteristic Curve (AUC), True Skill Statistics (TSS) and Kappa value were used for model evaluation</w:t>
      </w:r>
      <w:r w:rsidRPr="007C2A91">
        <w:rPr>
          <w:rFonts w:ascii="Times New Roman" w:hAnsi="Times New Roman" w:cs="Times New Roman"/>
          <w:sz w:val="24"/>
          <w:szCs w:val="24"/>
        </w:rPr>
        <w:t xml:space="preserve">. </w:t>
      </w:r>
      <w:r w:rsidRPr="007C2A91">
        <w:rPr>
          <w:rFonts w:ascii="Times New Roman" w:hAnsi="Times New Roman" w:cs="Times New Roman"/>
          <w:color w:val="000000"/>
          <w:sz w:val="24"/>
          <w:szCs w:val="24"/>
        </w:rPr>
        <w:t>The values of AUC range from 0.5 to 1.0, with 0.5 indicating no (random) fit to the data (pure guessing), 1.0 indicating perfect model performance. The model performance is categorized as, 0.5 to 0.6 fail, 0.6 to 0.7 poor, 0.7–0.8 fair, 0.8–0.9, good and values &gt;0.9 indicating excellent performance</w:t>
      </w:r>
      <w:r w:rsidRPr="007C2A91">
        <w:rPr>
          <w:rFonts w:ascii="Times New Roman" w:hAnsi="Times New Roman" w:cs="Times New Roman"/>
          <w:sz w:val="24"/>
          <w:szCs w:val="24"/>
        </w:rPr>
        <w:t>(Table 2)</w:t>
      </w:r>
      <w:r w:rsidRPr="007C2A91">
        <w:rPr>
          <w:rFonts w:ascii="Times New Roman" w:hAnsi="Times New Roman" w:cs="Times New Roman"/>
          <w:color w:val="000000"/>
          <w:sz w:val="24"/>
          <w:szCs w:val="24"/>
        </w:rPr>
        <w:t xml:space="preserve">. </w:t>
      </w:r>
      <w:r w:rsidRPr="007C2A91">
        <w:rPr>
          <w:rFonts w:ascii="Times New Roman" w:hAnsi="Times New Roman" w:cs="Times New Roman"/>
          <w:sz w:val="24"/>
          <w:szCs w:val="24"/>
        </w:rPr>
        <w:t>Generally larger AUC indicates the better the model per-</w:t>
      </w:r>
      <w:proofErr w:type="spellStart"/>
      <w:r w:rsidRPr="007C2A91">
        <w:rPr>
          <w:rFonts w:ascii="Times New Roman" w:hAnsi="Times New Roman" w:cs="Times New Roman"/>
          <w:sz w:val="24"/>
          <w:szCs w:val="24"/>
        </w:rPr>
        <w:t>formance</w:t>
      </w:r>
      <w:proofErr w:type="spellEnd"/>
      <w:r w:rsidRPr="007C2A91">
        <w:rPr>
          <w:rFonts w:ascii="Times New Roman" w:hAnsi="Times New Roman" w:cs="Times New Roman"/>
          <w:sz w:val="24"/>
          <w:szCs w:val="24"/>
        </w:rPr>
        <w:t>.  The AUC is not affected by choice of threshold, so it is an excellent index to evaluate model performance (</w:t>
      </w:r>
      <w:proofErr w:type="spellStart"/>
      <w:r w:rsidRPr="009C26DC">
        <w:rPr>
          <w:rFonts w:ascii="Times New Roman" w:hAnsi="Times New Roman" w:cs="Times New Roman"/>
          <w:sz w:val="24"/>
          <w:szCs w:val="24"/>
          <w:highlight w:val="yellow"/>
        </w:rPr>
        <w:t>Vanagas</w:t>
      </w:r>
      <w:proofErr w:type="spellEnd"/>
      <w:r w:rsidRPr="009C26DC">
        <w:rPr>
          <w:rFonts w:ascii="Times New Roman" w:hAnsi="Times New Roman" w:cs="Times New Roman"/>
          <w:sz w:val="24"/>
          <w:szCs w:val="24"/>
          <w:highlight w:val="yellow"/>
        </w:rPr>
        <w:t>, 2004</w:t>
      </w:r>
      <w:r w:rsidRPr="007C2A91">
        <w:rPr>
          <w:rFonts w:ascii="Times New Roman" w:hAnsi="Times New Roman" w:cs="Times New Roman"/>
          <w:sz w:val="24"/>
          <w:szCs w:val="24"/>
        </w:rPr>
        <w:t>). TSS account for both sensitivity and specificity and independent of prevalence and its value ranges from -1to+1. The value +1 indicates the perfect model per-</w:t>
      </w:r>
      <w:proofErr w:type="spellStart"/>
      <w:r w:rsidRPr="007C2A91">
        <w:rPr>
          <w:rFonts w:ascii="Times New Roman" w:hAnsi="Times New Roman" w:cs="Times New Roman"/>
          <w:sz w:val="24"/>
          <w:szCs w:val="24"/>
        </w:rPr>
        <w:t>fomance</w:t>
      </w:r>
      <w:proofErr w:type="spellEnd"/>
      <w:r w:rsidRPr="007C2A91">
        <w:rPr>
          <w:rFonts w:ascii="Times New Roman" w:hAnsi="Times New Roman" w:cs="Times New Roman"/>
          <w:sz w:val="24"/>
          <w:szCs w:val="24"/>
        </w:rPr>
        <w:t xml:space="preserve"> (</w:t>
      </w:r>
      <w:proofErr w:type="spellStart"/>
      <w:r w:rsidRPr="007C2A91">
        <w:rPr>
          <w:rFonts w:ascii="Times New Roman" w:hAnsi="Times New Roman" w:cs="Times New Roman"/>
          <w:sz w:val="24"/>
          <w:szCs w:val="24"/>
        </w:rPr>
        <w:t>Allouche</w:t>
      </w:r>
      <w:proofErr w:type="spellEnd"/>
      <w:r w:rsidRPr="007C2A91">
        <w:rPr>
          <w:rFonts w:ascii="Times New Roman" w:hAnsi="Times New Roman" w:cs="Times New Roman"/>
          <w:sz w:val="24"/>
          <w:szCs w:val="24"/>
        </w:rPr>
        <w:t xml:space="preserve"> </w:t>
      </w:r>
      <w:r w:rsidRPr="009C26DC">
        <w:rPr>
          <w:rFonts w:ascii="Times New Roman" w:hAnsi="Times New Roman" w:cs="Times New Roman"/>
          <w:i/>
          <w:sz w:val="24"/>
          <w:szCs w:val="24"/>
          <w:highlight w:val="yellow"/>
        </w:rPr>
        <w:t>et al.</w:t>
      </w:r>
      <w:r>
        <w:rPr>
          <w:rFonts w:ascii="Times New Roman" w:hAnsi="Times New Roman" w:cs="Times New Roman"/>
          <w:i/>
          <w:sz w:val="24"/>
          <w:szCs w:val="24"/>
        </w:rPr>
        <w:t>,</w:t>
      </w:r>
      <w:r w:rsidRPr="007C2A91">
        <w:rPr>
          <w:rFonts w:ascii="Times New Roman" w:hAnsi="Times New Roman" w:cs="Times New Roman"/>
          <w:sz w:val="24"/>
          <w:szCs w:val="24"/>
        </w:rPr>
        <w:t xml:space="preserve"> 2006). The score of </w:t>
      </w:r>
      <w:proofErr w:type="spellStart"/>
      <w:r w:rsidRPr="007C2A91">
        <w:rPr>
          <w:rFonts w:ascii="Times New Roman" w:hAnsi="Times New Roman" w:cs="Times New Roman"/>
          <w:sz w:val="24"/>
          <w:szCs w:val="24"/>
        </w:rPr>
        <w:t>cohan's</w:t>
      </w:r>
      <w:proofErr w:type="spellEnd"/>
      <w:r w:rsidRPr="007C2A91">
        <w:rPr>
          <w:rFonts w:ascii="Times New Roman" w:hAnsi="Times New Roman" w:cs="Times New Roman"/>
          <w:sz w:val="24"/>
          <w:szCs w:val="24"/>
        </w:rPr>
        <w:t xml:space="preserve"> Kappa statistic were also used in this model to evaluate the model </w:t>
      </w:r>
      <w:proofErr w:type="spellStart"/>
      <w:r w:rsidRPr="007C2A91">
        <w:rPr>
          <w:rFonts w:ascii="Times New Roman" w:hAnsi="Times New Roman" w:cs="Times New Roman"/>
          <w:sz w:val="24"/>
          <w:szCs w:val="24"/>
        </w:rPr>
        <w:t>perfomance</w:t>
      </w:r>
      <w:proofErr w:type="spellEnd"/>
      <w:r w:rsidRPr="007C2A91">
        <w:rPr>
          <w:rFonts w:ascii="Times New Roman" w:hAnsi="Times New Roman" w:cs="Times New Roman"/>
          <w:sz w:val="24"/>
          <w:szCs w:val="24"/>
        </w:rPr>
        <w:t>.</w:t>
      </w:r>
      <w:r w:rsidRPr="007C2A91">
        <w:rPr>
          <w:rFonts w:ascii="Times New Roman" w:hAnsi="Times New Roman" w:cs="Times New Roman"/>
          <w:color w:val="000000"/>
          <w:sz w:val="24"/>
          <w:szCs w:val="24"/>
        </w:rPr>
        <w:t xml:space="preserve"> To assess the importance of used variables to the model, Jackknife procedure was used</w:t>
      </w:r>
      <w:r>
        <w:rPr>
          <w:rFonts w:ascii="Times New Roman" w:hAnsi="Times New Roman" w:cs="Times New Roman"/>
          <w:color w:val="000000"/>
          <w:sz w:val="24"/>
          <w:szCs w:val="24"/>
        </w:rPr>
        <w:t>.</w:t>
      </w:r>
      <w:r w:rsidRPr="007C2A91">
        <w:rPr>
          <w:rFonts w:ascii="Times New Roman" w:hAnsi="Times New Roman" w:cs="Times New Roman"/>
          <w:color w:val="000000"/>
          <w:sz w:val="24"/>
          <w:szCs w:val="24"/>
        </w:rPr>
        <w:t xml:space="preserve"> </w:t>
      </w:r>
    </w:p>
    <w:p w14:paraId="2B8C1258" w14:textId="77777777" w:rsidR="00553800" w:rsidRDefault="00553800" w:rsidP="00553800">
      <w:pPr>
        <w:pStyle w:val="Caption"/>
        <w:keepNext/>
        <w:spacing w:line="360" w:lineRule="auto"/>
      </w:pPr>
      <w:commentRangeStart w:id="27"/>
      <w:r>
        <w:t xml:space="preserve">Table </w:t>
      </w:r>
      <w:r w:rsidR="00F52063">
        <w:rPr>
          <w:noProof/>
        </w:rPr>
        <w:fldChar w:fldCharType="begin"/>
      </w:r>
      <w:r w:rsidR="00F52063">
        <w:rPr>
          <w:noProof/>
        </w:rPr>
        <w:instrText xml:space="preserve"> SEQ Table \* ARABIC </w:instrText>
      </w:r>
      <w:r w:rsidR="00F52063">
        <w:rPr>
          <w:noProof/>
        </w:rPr>
        <w:fldChar w:fldCharType="separate"/>
      </w:r>
      <w:r>
        <w:rPr>
          <w:noProof/>
        </w:rPr>
        <w:t>2</w:t>
      </w:r>
      <w:r w:rsidR="00F52063">
        <w:rPr>
          <w:noProof/>
        </w:rPr>
        <w:fldChar w:fldCharType="end"/>
      </w:r>
      <w:r>
        <w:t xml:space="preserve">: </w:t>
      </w:r>
      <w:r w:rsidRPr="00471F5B">
        <w:t xml:space="preserve">Model </w:t>
      </w:r>
      <w:proofErr w:type="spellStart"/>
      <w:r w:rsidRPr="00471F5B">
        <w:t>perfomance</w:t>
      </w:r>
      <w:proofErr w:type="spellEnd"/>
      <w:r w:rsidRPr="00471F5B">
        <w:t xml:space="preserve"> categorization</w:t>
      </w:r>
    </w:p>
    <w:tbl>
      <w:tblPr>
        <w:tblStyle w:val="LightList-Accent11"/>
        <w:tblW w:w="0" w:type="auto"/>
        <w:tblLook w:val="04A0" w:firstRow="1" w:lastRow="0" w:firstColumn="1" w:lastColumn="0" w:noHBand="0" w:noVBand="1"/>
      </w:tblPr>
      <w:tblGrid>
        <w:gridCol w:w="4788"/>
        <w:gridCol w:w="4788"/>
      </w:tblGrid>
      <w:tr w:rsidR="00553800" w14:paraId="64BF3EE5" w14:textId="77777777" w:rsidTr="0021551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88" w:type="dxa"/>
          </w:tcPr>
          <w:p w14:paraId="37A887D2" w14:textId="77777777" w:rsidR="00553800" w:rsidRPr="00962C3B"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sidRPr="00962C3B">
              <w:rPr>
                <w:rFonts w:ascii="Times New Roman" w:hAnsi="Times New Roman" w:cs="Times New Roman"/>
                <w:color w:val="000000"/>
                <w:sz w:val="24"/>
                <w:szCs w:val="24"/>
              </w:rPr>
              <w:t>AUC value</w:t>
            </w:r>
          </w:p>
        </w:tc>
        <w:tc>
          <w:tcPr>
            <w:tcW w:w="4788" w:type="dxa"/>
          </w:tcPr>
          <w:p w14:paraId="576F5290" w14:textId="77777777" w:rsidR="00553800" w:rsidRPr="00962C3B" w:rsidRDefault="00553800" w:rsidP="0021551A">
            <w:pPr>
              <w:autoSpaceDE w:val="0"/>
              <w:autoSpaceDN w:val="0"/>
              <w:adjustRightInd w:val="0"/>
              <w:spacing w:line="240" w:lineRule="exac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962C3B">
              <w:rPr>
                <w:rFonts w:ascii="Times New Roman" w:hAnsi="Times New Roman" w:cs="Times New Roman"/>
                <w:color w:val="000000"/>
                <w:sz w:val="24"/>
                <w:szCs w:val="24"/>
              </w:rPr>
              <w:t xml:space="preserve">Model </w:t>
            </w:r>
            <w:proofErr w:type="spellStart"/>
            <w:r w:rsidRPr="00962C3B">
              <w:rPr>
                <w:rFonts w:ascii="Times New Roman" w:hAnsi="Times New Roman" w:cs="Times New Roman"/>
                <w:color w:val="000000"/>
                <w:sz w:val="24"/>
                <w:szCs w:val="24"/>
              </w:rPr>
              <w:t>perfomance</w:t>
            </w:r>
            <w:proofErr w:type="spellEnd"/>
          </w:p>
        </w:tc>
      </w:tr>
      <w:tr w:rsidR="00553800" w14:paraId="76C0FE9C" w14:textId="77777777" w:rsidTr="002155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88" w:type="dxa"/>
          </w:tcPr>
          <w:p w14:paraId="17DCB634" w14:textId="77777777"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&lt;0.5</w:t>
            </w:r>
          </w:p>
        </w:tc>
        <w:tc>
          <w:tcPr>
            <w:tcW w:w="4788" w:type="dxa"/>
          </w:tcPr>
          <w:p w14:paraId="0946A8A9" w14:textId="77777777" w:rsidR="00553800" w:rsidRDefault="00553800" w:rsidP="0021551A">
            <w:pPr>
              <w:autoSpaceDE w:val="0"/>
              <w:autoSpaceDN w:val="0"/>
              <w:adjustRightInd w:val="0"/>
              <w:spacing w:line="240"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Fail to describe reality</w:t>
            </w:r>
          </w:p>
        </w:tc>
      </w:tr>
      <w:tr w:rsidR="00553800" w14:paraId="65B0A1D3" w14:textId="77777777" w:rsidTr="0021551A">
        <w:trPr>
          <w:trHeight w:val="20"/>
        </w:trPr>
        <w:tc>
          <w:tcPr>
            <w:cnfStyle w:val="001000000000" w:firstRow="0" w:lastRow="0" w:firstColumn="1" w:lastColumn="0" w:oddVBand="0" w:evenVBand="0" w:oddHBand="0" w:evenHBand="0" w:firstRowFirstColumn="0" w:firstRowLastColumn="0" w:lastRowFirstColumn="0" w:lastRowLastColumn="0"/>
            <w:tcW w:w="4788" w:type="dxa"/>
          </w:tcPr>
          <w:p w14:paraId="64F48EBF" w14:textId="77777777"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0.5</w:t>
            </w:r>
          </w:p>
        </w:tc>
        <w:tc>
          <w:tcPr>
            <w:tcW w:w="4788" w:type="dxa"/>
          </w:tcPr>
          <w:p w14:paraId="15151AC5" w14:textId="77777777" w:rsidR="00553800" w:rsidRDefault="00553800" w:rsidP="0021551A">
            <w:pPr>
              <w:autoSpaceDE w:val="0"/>
              <w:autoSpaceDN w:val="0"/>
              <w:adjustRightInd w:val="0"/>
              <w:spacing w:line="240"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Pure chance</w:t>
            </w:r>
          </w:p>
        </w:tc>
      </w:tr>
      <w:tr w:rsidR="00553800" w14:paraId="40A7A1E0" w14:textId="77777777" w:rsidTr="002155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88" w:type="dxa"/>
          </w:tcPr>
          <w:p w14:paraId="443D0693" w14:textId="77777777"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0.5-0.6</w:t>
            </w:r>
          </w:p>
        </w:tc>
        <w:tc>
          <w:tcPr>
            <w:tcW w:w="4788" w:type="dxa"/>
          </w:tcPr>
          <w:p w14:paraId="743216F5" w14:textId="77777777" w:rsidR="00553800" w:rsidRDefault="00553800" w:rsidP="0021551A">
            <w:pPr>
              <w:autoSpaceDE w:val="0"/>
              <w:autoSpaceDN w:val="0"/>
              <w:adjustRightInd w:val="0"/>
              <w:spacing w:line="240"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Fail</w:t>
            </w:r>
          </w:p>
        </w:tc>
      </w:tr>
      <w:tr w:rsidR="00553800" w14:paraId="1111C337" w14:textId="77777777" w:rsidTr="0021551A">
        <w:trPr>
          <w:trHeight w:val="20"/>
        </w:trPr>
        <w:tc>
          <w:tcPr>
            <w:cnfStyle w:val="001000000000" w:firstRow="0" w:lastRow="0" w:firstColumn="1" w:lastColumn="0" w:oddVBand="0" w:evenVBand="0" w:oddHBand="0" w:evenHBand="0" w:firstRowFirstColumn="0" w:firstRowLastColumn="0" w:lastRowFirstColumn="0" w:lastRowLastColumn="0"/>
            <w:tcW w:w="4788" w:type="dxa"/>
          </w:tcPr>
          <w:p w14:paraId="79F9E55D" w14:textId="77777777"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0.6-0.7</w:t>
            </w:r>
          </w:p>
        </w:tc>
        <w:tc>
          <w:tcPr>
            <w:tcW w:w="4788" w:type="dxa"/>
          </w:tcPr>
          <w:p w14:paraId="02E11C92" w14:textId="77777777" w:rsidR="00553800" w:rsidRDefault="00553800" w:rsidP="0021551A">
            <w:pPr>
              <w:autoSpaceDE w:val="0"/>
              <w:autoSpaceDN w:val="0"/>
              <w:adjustRightInd w:val="0"/>
              <w:spacing w:line="240"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Poor</w:t>
            </w:r>
          </w:p>
        </w:tc>
      </w:tr>
      <w:tr w:rsidR="00553800" w14:paraId="60E6DDC6" w14:textId="77777777" w:rsidTr="002155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88" w:type="dxa"/>
          </w:tcPr>
          <w:p w14:paraId="717AD4F8" w14:textId="77777777"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0.7-0.8</w:t>
            </w:r>
          </w:p>
        </w:tc>
        <w:tc>
          <w:tcPr>
            <w:tcW w:w="4788" w:type="dxa"/>
          </w:tcPr>
          <w:p w14:paraId="10492396" w14:textId="77777777" w:rsidR="00553800" w:rsidRDefault="00553800" w:rsidP="0021551A">
            <w:pPr>
              <w:autoSpaceDE w:val="0"/>
              <w:autoSpaceDN w:val="0"/>
              <w:adjustRightInd w:val="0"/>
              <w:spacing w:line="240"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Fair</w:t>
            </w:r>
          </w:p>
        </w:tc>
      </w:tr>
      <w:tr w:rsidR="00553800" w14:paraId="395B60FB" w14:textId="77777777" w:rsidTr="0021551A">
        <w:trPr>
          <w:trHeight w:val="20"/>
        </w:trPr>
        <w:tc>
          <w:tcPr>
            <w:cnfStyle w:val="001000000000" w:firstRow="0" w:lastRow="0" w:firstColumn="1" w:lastColumn="0" w:oddVBand="0" w:evenVBand="0" w:oddHBand="0" w:evenHBand="0" w:firstRowFirstColumn="0" w:firstRowLastColumn="0" w:lastRowFirstColumn="0" w:lastRowLastColumn="0"/>
            <w:tcW w:w="4788" w:type="dxa"/>
          </w:tcPr>
          <w:p w14:paraId="13D6DC2F" w14:textId="77777777"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0.8-0.9</w:t>
            </w:r>
          </w:p>
        </w:tc>
        <w:tc>
          <w:tcPr>
            <w:tcW w:w="4788" w:type="dxa"/>
          </w:tcPr>
          <w:p w14:paraId="34C9B617" w14:textId="77777777" w:rsidR="00553800" w:rsidRDefault="00553800" w:rsidP="0021551A">
            <w:pPr>
              <w:autoSpaceDE w:val="0"/>
              <w:autoSpaceDN w:val="0"/>
              <w:adjustRightInd w:val="0"/>
              <w:spacing w:line="240" w:lineRule="exac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Good</w:t>
            </w:r>
          </w:p>
        </w:tc>
      </w:tr>
      <w:tr w:rsidR="00553800" w14:paraId="2978D5A4" w14:textId="77777777" w:rsidTr="0021551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88" w:type="dxa"/>
          </w:tcPr>
          <w:p w14:paraId="01A441BF" w14:textId="77777777" w:rsidR="00553800" w:rsidRDefault="00553800" w:rsidP="0021551A">
            <w:pPr>
              <w:autoSpaceDE w:val="0"/>
              <w:autoSpaceDN w:val="0"/>
              <w:adjustRightInd w:val="0"/>
              <w:spacing w:line="240" w:lineRule="exact"/>
              <w:jc w:val="both"/>
              <w:rPr>
                <w:rFonts w:ascii="Times New Roman" w:hAnsi="Times New Roman" w:cs="Times New Roman"/>
                <w:color w:val="000000"/>
                <w:sz w:val="24"/>
                <w:szCs w:val="24"/>
              </w:rPr>
            </w:pPr>
            <w:r>
              <w:rPr>
                <w:rFonts w:ascii="Times New Roman" w:hAnsi="Times New Roman" w:cs="Times New Roman"/>
                <w:color w:val="000000"/>
                <w:sz w:val="24"/>
                <w:szCs w:val="24"/>
              </w:rPr>
              <w:t>&gt;0.9</w:t>
            </w:r>
          </w:p>
        </w:tc>
        <w:tc>
          <w:tcPr>
            <w:tcW w:w="4788" w:type="dxa"/>
          </w:tcPr>
          <w:p w14:paraId="157AF795" w14:textId="77777777" w:rsidR="00553800" w:rsidRDefault="00553800" w:rsidP="0021551A">
            <w:pPr>
              <w:autoSpaceDE w:val="0"/>
              <w:autoSpaceDN w:val="0"/>
              <w:adjustRightInd w:val="0"/>
              <w:spacing w:line="240" w:lineRule="exact"/>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Excellent</w:t>
            </w:r>
          </w:p>
        </w:tc>
      </w:tr>
    </w:tbl>
    <w:commentRangeEnd w:id="27"/>
    <w:p w14:paraId="1BA8B0A3" w14:textId="77777777" w:rsidR="00553800" w:rsidRPr="003059EE" w:rsidRDefault="00D541EB" w:rsidP="00553800">
      <w:pPr>
        <w:autoSpaceDE w:val="0"/>
        <w:autoSpaceDN w:val="0"/>
        <w:adjustRightInd w:val="0"/>
        <w:spacing w:after="0" w:line="360" w:lineRule="auto"/>
        <w:jc w:val="both"/>
        <w:rPr>
          <w:rFonts w:ascii="Times New Roman" w:hAnsi="Times New Roman" w:cs="Times New Roman"/>
          <w:sz w:val="24"/>
          <w:szCs w:val="24"/>
        </w:rPr>
      </w:pPr>
      <w:r>
        <w:rPr>
          <w:rStyle w:val="CommentReference"/>
        </w:rPr>
        <w:commentReference w:id="27"/>
      </w:r>
      <w:r w:rsidR="00553800">
        <w:rPr>
          <w:rFonts w:ascii="Times New Roman" w:hAnsi="Times New Roman" w:cs="Times New Roman"/>
          <w:sz w:val="24"/>
          <w:szCs w:val="24"/>
        </w:rPr>
        <w:t xml:space="preserve">Source: </w:t>
      </w:r>
      <w:proofErr w:type="spellStart"/>
      <w:r w:rsidR="00553800" w:rsidRPr="005434AC">
        <w:rPr>
          <w:rFonts w:ascii="Times New Roman" w:hAnsi="Times New Roman" w:cs="Times New Roman"/>
          <w:sz w:val="24"/>
          <w:szCs w:val="24"/>
          <w:highlight w:val="yellow"/>
        </w:rPr>
        <w:t>Swets</w:t>
      </w:r>
      <w:proofErr w:type="spellEnd"/>
      <w:r w:rsidR="00553800" w:rsidRPr="005434AC">
        <w:rPr>
          <w:rFonts w:ascii="Times New Roman" w:hAnsi="Times New Roman" w:cs="Times New Roman"/>
          <w:sz w:val="24"/>
          <w:szCs w:val="24"/>
          <w:highlight w:val="yellow"/>
        </w:rPr>
        <w:t>, 1988</w:t>
      </w:r>
    </w:p>
    <w:p w14:paraId="318D13F4" w14:textId="77777777"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The final potential distribution map with values 0 to1 were grouped in to three classes of potential habitat, high potential (&gt;0.5), moderate potential (0.25-0.5), and least potential (&lt;0.25) in the map. In the final map, though three categories of class as high, intermediate and least potential area were used but least potential considered unsuitable, and probability value above 50% was used  during the statistical analysis.</w:t>
      </w:r>
    </w:p>
    <w:p w14:paraId="0C43325A" w14:textId="77777777"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The stability, gain and loss of predicted suitable area was calculated for future in each RCP scenario through Arc GIS 10.3. To calculate stability, gain and loss on predicted area the final output map of Maxent was binarized (</w:t>
      </w:r>
      <w:proofErr w:type="spellStart"/>
      <w:r>
        <w:rPr>
          <w:rFonts w:ascii="Times New Roman" w:hAnsi="Times New Roman" w:cs="Times New Roman"/>
          <w:color w:val="000000"/>
          <w:sz w:val="24"/>
          <w:szCs w:val="24"/>
        </w:rPr>
        <w:t>ie</w:t>
      </w:r>
      <w:proofErr w:type="spellEnd"/>
      <w:r>
        <w:rPr>
          <w:rFonts w:ascii="Times New Roman" w:hAnsi="Times New Roman" w:cs="Times New Roman"/>
          <w:color w:val="000000"/>
          <w:sz w:val="24"/>
          <w:szCs w:val="24"/>
        </w:rPr>
        <w:t xml:space="preserve"> presence /absence) by using lowest value of </w:t>
      </w:r>
      <w:r w:rsidRPr="003F2435">
        <w:rPr>
          <w:rFonts w:ascii="Times New Roman" w:hAnsi="Times New Roman" w:cs="Times New Roman"/>
          <w:color w:val="000000"/>
          <w:sz w:val="24"/>
          <w:szCs w:val="24"/>
        </w:rPr>
        <w:t>10 percentile training presence Logistic threshold</w:t>
      </w:r>
      <w:r>
        <w:rPr>
          <w:rFonts w:ascii="Times New Roman" w:hAnsi="Times New Roman" w:cs="Times New Roman"/>
          <w:color w:val="000000"/>
          <w:sz w:val="24"/>
          <w:szCs w:val="24"/>
        </w:rPr>
        <w:t xml:space="preserve"> of Maxent results. The stable, gain and loss map was determined by using intersect and symmetrical analysis tools in Arc GIS 10.3</w:t>
      </w:r>
    </w:p>
    <w:p w14:paraId="08EF5318" w14:textId="77777777" w:rsidR="00553800" w:rsidRDefault="00553800" w:rsidP="00553800">
      <w:pPr>
        <w:autoSpaceDE w:val="0"/>
        <w:autoSpaceDN w:val="0"/>
        <w:adjustRightInd w:val="0"/>
        <w:spacing w:after="0" w:line="360" w:lineRule="auto"/>
        <w:jc w:val="both"/>
        <w:rPr>
          <w:rFonts w:ascii="Times New Roman" w:hAnsi="Times New Roman" w:cs="Times New Roman"/>
          <w:b/>
          <w:color w:val="000000"/>
          <w:sz w:val="24"/>
          <w:szCs w:val="24"/>
        </w:rPr>
      </w:pPr>
      <w:r w:rsidRPr="00BE2C0A">
        <w:rPr>
          <w:rFonts w:ascii="Times New Roman" w:hAnsi="Times New Roman" w:cs="Times New Roman"/>
          <w:b/>
          <w:color w:val="000000"/>
          <w:sz w:val="24"/>
          <w:szCs w:val="24"/>
        </w:rPr>
        <w:t xml:space="preserve"> Results</w:t>
      </w:r>
    </w:p>
    <w:p w14:paraId="605377E0" w14:textId="77777777" w:rsidR="00553800" w:rsidRDefault="00553800" w:rsidP="00553800">
      <w:pPr>
        <w:autoSpaceDE w:val="0"/>
        <w:autoSpaceDN w:val="0"/>
        <w:adjustRightInd w:val="0"/>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Model performance and variables contribution</w:t>
      </w:r>
    </w:p>
    <w:p w14:paraId="7D2ABEC0" w14:textId="77777777" w:rsidR="00553800" w:rsidRPr="009A60CE"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sidRPr="009A60CE">
        <w:rPr>
          <w:rFonts w:ascii="Times New Roman" w:hAnsi="Times New Roman" w:cs="Times New Roman"/>
          <w:color w:val="000000"/>
          <w:sz w:val="24"/>
          <w:szCs w:val="24"/>
        </w:rPr>
        <w:t>The model performance was evaluated by AUC, TSS and Kappa scores</w:t>
      </w:r>
      <w:r>
        <w:rPr>
          <w:rFonts w:ascii="Times New Roman" w:hAnsi="Times New Roman" w:cs="Times New Roman"/>
          <w:color w:val="000000"/>
          <w:sz w:val="24"/>
          <w:szCs w:val="24"/>
        </w:rPr>
        <w:t xml:space="preserve">. From all these </w:t>
      </w:r>
      <w:proofErr w:type="spellStart"/>
      <w:r>
        <w:rPr>
          <w:rFonts w:ascii="Times New Roman" w:hAnsi="Times New Roman" w:cs="Times New Roman"/>
          <w:color w:val="000000"/>
          <w:sz w:val="24"/>
          <w:szCs w:val="24"/>
        </w:rPr>
        <w:t>perfomance</w:t>
      </w:r>
      <w:proofErr w:type="spellEnd"/>
      <w:r>
        <w:rPr>
          <w:rFonts w:ascii="Times New Roman" w:hAnsi="Times New Roman" w:cs="Times New Roman"/>
          <w:color w:val="000000"/>
          <w:sz w:val="24"/>
          <w:szCs w:val="24"/>
        </w:rPr>
        <w:t xml:space="preserve"> matrix the result of model showed good with respect to climatic variables to delineate the habitat suitability of buckwheat in Nepal.</w:t>
      </w:r>
    </w:p>
    <w:p w14:paraId="6BE4C355" w14:textId="77777777"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sidRPr="003712AB">
        <w:rPr>
          <w:rFonts w:ascii="Times New Roman" w:hAnsi="Times New Roman" w:cs="Times New Roman"/>
          <w:color w:val="000000"/>
          <w:sz w:val="24"/>
          <w:szCs w:val="24"/>
        </w:rPr>
        <w:t>The</w:t>
      </w:r>
      <w:r>
        <w:rPr>
          <w:rFonts w:ascii="Times New Roman" w:hAnsi="Times New Roman" w:cs="Times New Roman"/>
          <w:color w:val="000000"/>
          <w:sz w:val="24"/>
          <w:szCs w:val="24"/>
        </w:rPr>
        <w:t xml:space="preserve"> calculated receiver operating characteristic curve (ROC) showed that value of area under ROC (AUC) ranges from 0.802 to 0.882 in different RCP's in model. Based on Table-3, this model is classified as satisfactory with the given sets of training and test data (Fig-2, Table-4).</w:t>
      </w:r>
    </w:p>
    <w:p w14:paraId="4226902F" w14:textId="77777777" w:rsidR="00553800" w:rsidRPr="003712AB"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TSS value ranges from 0.611 to 0.681 and value of Kappa ranges from 0.753 to 0.798</w:t>
      </w:r>
    </w:p>
    <w:p w14:paraId="5C764219" w14:textId="77777777" w:rsidR="00553800" w:rsidRDefault="00553800" w:rsidP="00553800">
      <w:pPr>
        <w:keepNext/>
        <w:autoSpaceDE w:val="0"/>
        <w:autoSpaceDN w:val="0"/>
        <w:adjustRightInd w:val="0"/>
        <w:spacing w:after="0" w:line="360" w:lineRule="auto"/>
        <w:jc w:val="both"/>
      </w:pPr>
      <w:r>
        <w:rPr>
          <w:noProof/>
        </w:rPr>
        <w:drawing>
          <wp:inline distT="0" distB="0" distL="0" distR="0" wp14:anchorId="15E75B7D" wp14:editId="67AD84C7">
            <wp:extent cx="3753880" cy="2415918"/>
            <wp:effectExtent l="19050" t="0" r="0" b="0"/>
            <wp:docPr id="10" name="Picture 1" descr="H:\DRL_hard\Finaloutput\Buckwheat\future\rcp60_70\plots\Buckwheat_9_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RL_hard\Finaloutput\Buckwheat\future\rcp60_70\plots\Buckwheat_9_roc.png"/>
                    <pic:cNvPicPr>
                      <a:picLocks noChangeAspect="1" noChangeArrowheads="1"/>
                    </pic:cNvPicPr>
                  </pic:nvPicPr>
                  <pic:blipFill>
                    <a:blip r:embed="rId13"/>
                    <a:srcRect/>
                    <a:stretch>
                      <a:fillRect/>
                    </a:stretch>
                  </pic:blipFill>
                  <pic:spPr bwMode="auto">
                    <a:xfrm>
                      <a:off x="0" y="0"/>
                      <a:ext cx="3764161" cy="2422534"/>
                    </a:xfrm>
                    <a:prstGeom prst="rect">
                      <a:avLst/>
                    </a:prstGeom>
                    <a:noFill/>
                    <a:ln w="9525">
                      <a:noFill/>
                      <a:miter lim="800000"/>
                      <a:headEnd/>
                      <a:tailEnd/>
                    </a:ln>
                  </pic:spPr>
                </pic:pic>
              </a:graphicData>
            </a:graphic>
          </wp:inline>
        </w:drawing>
      </w:r>
    </w:p>
    <w:p w14:paraId="3FD2AFEB" w14:textId="77777777" w:rsidR="00553800" w:rsidRPr="00816A09" w:rsidRDefault="00553800" w:rsidP="00553800">
      <w:pPr>
        <w:pStyle w:val="Caption"/>
        <w:spacing w:line="360" w:lineRule="auto"/>
        <w:ind w:left="630" w:hanging="630"/>
        <w:jc w:val="both"/>
        <w:rPr>
          <w:rFonts w:ascii="Times New Roman" w:hAnsi="Times New Roman" w:cs="Times New Roman"/>
          <w:b w:val="0"/>
          <w:color w:val="000000"/>
          <w:sz w:val="24"/>
          <w:szCs w:val="24"/>
        </w:rPr>
      </w:pPr>
      <w:r w:rsidRPr="00233628">
        <w:rPr>
          <w:rFonts w:ascii="Times New Roman" w:hAnsi="Times New Roman" w:cs="Times New Roman"/>
          <w:color w:val="auto"/>
        </w:rPr>
        <w:t xml:space="preserve">Figure </w:t>
      </w:r>
      <w:r w:rsidR="009D5422" w:rsidRPr="00233628">
        <w:rPr>
          <w:rFonts w:ascii="Times New Roman" w:hAnsi="Times New Roman" w:cs="Times New Roman"/>
          <w:color w:val="auto"/>
        </w:rPr>
        <w:fldChar w:fldCharType="begin"/>
      </w:r>
      <w:r w:rsidRPr="00233628">
        <w:rPr>
          <w:rFonts w:ascii="Times New Roman" w:hAnsi="Times New Roman" w:cs="Times New Roman"/>
          <w:color w:val="auto"/>
        </w:rPr>
        <w:instrText xml:space="preserve"> SEQ Figure \* ARABIC </w:instrText>
      </w:r>
      <w:r w:rsidR="009D5422" w:rsidRPr="00233628">
        <w:rPr>
          <w:rFonts w:ascii="Times New Roman" w:hAnsi="Times New Roman" w:cs="Times New Roman"/>
          <w:color w:val="auto"/>
        </w:rPr>
        <w:fldChar w:fldCharType="separate"/>
      </w:r>
      <w:r>
        <w:rPr>
          <w:rFonts w:ascii="Times New Roman" w:hAnsi="Times New Roman" w:cs="Times New Roman"/>
          <w:noProof/>
          <w:color w:val="auto"/>
        </w:rPr>
        <w:t>2</w:t>
      </w:r>
      <w:r w:rsidR="009D5422" w:rsidRPr="00233628">
        <w:rPr>
          <w:rFonts w:ascii="Times New Roman" w:hAnsi="Times New Roman" w:cs="Times New Roman"/>
          <w:color w:val="auto"/>
        </w:rPr>
        <w:fldChar w:fldCharType="end"/>
      </w:r>
      <w:r w:rsidRPr="00233628">
        <w:rPr>
          <w:rFonts w:ascii="Times New Roman" w:hAnsi="Times New Roman" w:cs="Times New Roman"/>
          <w:b w:val="0"/>
          <w:color w:val="auto"/>
          <w:sz w:val="20"/>
        </w:rPr>
        <w:t>:</w:t>
      </w:r>
      <w:r w:rsidRPr="003712AB">
        <w:rPr>
          <w:rFonts w:ascii="Times New Roman" w:hAnsi="Times New Roman" w:cs="Times New Roman"/>
          <w:b w:val="0"/>
          <w:color w:val="auto"/>
          <w:sz w:val="20"/>
        </w:rPr>
        <w:t xml:space="preserve"> The results of the AUC curves developed from </w:t>
      </w:r>
      <w:r>
        <w:rPr>
          <w:rFonts w:ascii="Times New Roman" w:hAnsi="Times New Roman" w:cs="Times New Roman"/>
          <w:b w:val="0"/>
          <w:color w:val="auto"/>
          <w:sz w:val="20"/>
        </w:rPr>
        <w:t>Maxent</w:t>
      </w:r>
      <w:r w:rsidRPr="003712AB">
        <w:rPr>
          <w:rFonts w:ascii="Times New Roman" w:hAnsi="Times New Roman" w:cs="Times New Roman"/>
          <w:b w:val="0"/>
          <w:color w:val="auto"/>
          <w:sz w:val="20"/>
        </w:rPr>
        <w:t xml:space="preserve"> </w:t>
      </w:r>
      <w:r>
        <w:rPr>
          <w:rFonts w:ascii="Times New Roman" w:hAnsi="Times New Roman" w:cs="Times New Roman"/>
          <w:b w:val="0"/>
          <w:color w:val="auto"/>
          <w:sz w:val="20"/>
        </w:rPr>
        <w:t>modelling</w:t>
      </w:r>
      <w:r w:rsidRPr="003712AB">
        <w:rPr>
          <w:rFonts w:ascii="Times New Roman" w:hAnsi="Times New Roman" w:cs="Times New Roman"/>
          <w:b w:val="0"/>
          <w:color w:val="auto"/>
          <w:sz w:val="20"/>
        </w:rPr>
        <w:t xml:space="preserve"> to outline habitat suitability of buckwheat. The red (training) line shows the “fit” of the model to the training data. The blue (testing) line indicates the fit of the model to the testing data and is the real test of model's predictive power.</w:t>
      </w:r>
    </w:p>
    <w:p w14:paraId="10B3A75C" w14:textId="77777777" w:rsidR="00553800" w:rsidRPr="009C15F1" w:rsidRDefault="00553800" w:rsidP="00553800">
      <w:pPr>
        <w:pStyle w:val="Caption"/>
        <w:keepNext/>
        <w:rPr>
          <w:rFonts w:ascii="Times New Roman" w:hAnsi="Times New Roman" w:cs="Times New Roman"/>
          <w:b w:val="0"/>
          <w:color w:val="auto"/>
          <w:sz w:val="24"/>
        </w:rPr>
      </w:pPr>
      <w:r w:rsidRPr="009C15F1">
        <w:rPr>
          <w:rFonts w:ascii="Times New Roman" w:hAnsi="Times New Roman" w:cs="Times New Roman"/>
          <w:b w:val="0"/>
          <w:color w:val="auto"/>
          <w:sz w:val="24"/>
        </w:rPr>
        <w:t xml:space="preserve">Table </w:t>
      </w:r>
      <w:r w:rsidR="009D5422" w:rsidRPr="009C15F1">
        <w:rPr>
          <w:rFonts w:ascii="Times New Roman" w:hAnsi="Times New Roman" w:cs="Times New Roman"/>
          <w:b w:val="0"/>
          <w:color w:val="auto"/>
          <w:sz w:val="24"/>
        </w:rPr>
        <w:fldChar w:fldCharType="begin"/>
      </w:r>
      <w:r w:rsidRPr="009C15F1">
        <w:rPr>
          <w:rFonts w:ascii="Times New Roman" w:hAnsi="Times New Roman" w:cs="Times New Roman"/>
          <w:b w:val="0"/>
          <w:color w:val="auto"/>
          <w:sz w:val="24"/>
        </w:rPr>
        <w:instrText xml:space="preserve"> SEQ Table \* ARABIC </w:instrText>
      </w:r>
      <w:r w:rsidR="009D5422" w:rsidRPr="009C15F1">
        <w:rPr>
          <w:rFonts w:ascii="Times New Roman" w:hAnsi="Times New Roman" w:cs="Times New Roman"/>
          <w:b w:val="0"/>
          <w:color w:val="auto"/>
          <w:sz w:val="24"/>
        </w:rPr>
        <w:fldChar w:fldCharType="separate"/>
      </w:r>
      <w:r>
        <w:rPr>
          <w:rFonts w:ascii="Times New Roman" w:hAnsi="Times New Roman" w:cs="Times New Roman"/>
          <w:b w:val="0"/>
          <w:noProof/>
          <w:color w:val="auto"/>
          <w:sz w:val="24"/>
        </w:rPr>
        <w:t>3</w:t>
      </w:r>
      <w:r w:rsidR="009D5422" w:rsidRPr="009C15F1">
        <w:rPr>
          <w:rFonts w:ascii="Times New Roman" w:hAnsi="Times New Roman" w:cs="Times New Roman"/>
          <w:b w:val="0"/>
          <w:color w:val="auto"/>
          <w:sz w:val="24"/>
        </w:rPr>
        <w:fldChar w:fldCharType="end"/>
      </w:r>
      <w:r w:rsidRPr="009C15F1">
        <w:rPr>
          <w:rFonts w:ascii="Times New Roman" w:hAnsi="Times New Roman" w:cs="Times New Roman"/>
          <w:b w:val="0"/>
          <w:color w:val="auto"/>
          <w:sz w:val="24"/>
        </w:rPr>
        <w:t xml:space="preserve"> Statistical parameters used in Model validation </w:t>
      </w:r>
    </w:p>
    <w:tbl>
      <w:tblPr>
        <w:tblStyle w:val="TableGrid"/>
        <w:tblW w:w="5179" w:type="pct"/>
        <w:tblInd w:w="-342" w:type="dxa"/>
        <w:tblLayout w:type="fixed"/>
        <w:tblLook w:val="04A0" w:firstRow="1" w:lastRow="0" w:firstColumn="1" w:lastColumn="0" w:noHBand="0" w:noVBand="1"/>
      </w:tblPr>
      <w:tblGrid>
        <w:gridCol w:w="990"/>
        <w:gridCol w:w="988"/>
        <w:gridCol w:w="1081"/>
        <w:gridCol w:w="1079"/>
        <w:gridCol w:w="901"/>
        <w:gridCol w:w="950"/>
        <w:gridCol w:w="990"/>
        <w:gridCol w:w="990"/>
        <w:gridCol w:w="988"/>
        <w:gridCol w:w="962"/>
      </w:tblGrid>
      <w:tr w:rsidR="00553800" w:rsidRPr="00816A09" w14:paraId="6D58C8A2" w14:textId="77777777" w:rsidTr="0021551A">
        <w:trPr>
          <w:trHeight w:val="20"/>
        </w:trPr>
        <w:tc>
          <w:tcPr>
            <w:tcW w:w="499" w:type="pct"/>
            <w:noWrap/>
            <w:hideMark/>
          </w:tcPr>
          <w:p w14:paraId="572837DB" w14:textId="77777777" w:rsidR="00553800" w:rsidRPr="00816A09" w:rsidRDefault="00553800" w:rsidP="0021551A">
            <w:pPr>
              <w:spacing w:line="240" w:lineRule="exact"/>
              <w:rPr>
                <w:rFonts w:ascii="Times New Roman" w:eastAsia="Times New Roman" w:hAnsi="Times New Roman" w:cs="Times New Roman"/>
                <w:b/>
                <w:color w:val="000000"/>
              </w:rPr>
            </w:pPr>
            <w:r>
              <w:rPr>
                <w:rFonts w:ascii="Times New Roman" w:eastAsia="Times New Roman" w:hAnsi="Times New Roman" w:cs="Times New Roman"/>
                <w:b/>
                <w:color w:val="000000"/>
              </w:rPr>
              <w:t>Statistics</w:t>
            </w:r>
          </w:p>
        </w:tc>
        <w:tc>
          <w:tcPr>
            <w:tcW w:w="498" w:type="pct"/>
            <w:noWrap/>
            <w:hideMark/>
          </w:tcPr>
          <w:p w14:paraId="3CF3B8AE"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current</w:t>
            </w:r>
          </w:p>
        </w:tc>
        <w:tc>
          <w:tcPr>
            <w:tcW w:w="545" w:type="pct"/>
            <w:noWrap/>
            <w:hideMark/>
          </w:tcPr>
          <w:p w14:paraId="6D00C92B" w14:textId="77777777"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RCP2.6_2050</w:t>
            </w:r>
          </w:p>
        </w:tc>
        <w:tc>
          <w:tcPr>
            <w:tcW w:w="544" w:type="pct"/>
            <w:noWrap/>
            <w:hideMark/>
          </w:tcPr>
          <w:p w14:paraId="52326E48" w14:textId="77777777"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RCP2.6_2070</w:t>
            </w:r>
          </w:p>
        </w:tc>
        <w:tc>
          <w:tcPr>
            <w:tcW w:w="454" w:type="pct"/>
            <w:noWrap/>
            <w:hideMark/>
          </w:tcPr>
          <w:p w14:paraId="73BD9D24" w14:textId="77777777"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RCP4.5_2050</w:t>
            </w:r>
          </w:p>
        </w:tc>
        <w:tc>
          <w:tcPr>
            <w:tcW w:w="479" w:type="pct"/>
            <w:noWrap/>
            <w:hideMark/>
          </w:tcPr>
          <w:p w14:paraId="4C4257E0" w14:textId="77777777"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RCP4.5_2070</w:t>
            </w:r>
          </w:p>
        </w:tc>
        <w:tc>
          <w:tcPr>
            <w:tcW w:w="499" w:type="pct"/>
            <w:noWrap/>
            <w:hideMark/>
          </w:tcPr>
          <w:p w14:paraId="28321880" w14:textId="77777777"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RCP6.0_2050</w:t>
            </w:r>
          </w:p>
        </w:tc>
        <w:tc>
          <w:tcPr>
            <w:tcW w:w="499" w:type="pct"/>
            <w:noWrap/>
            <w:hideMark/>
          </w:tcPr>
          <w:p w14:paraId="24E29E19" w14:textId="77777777"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RCP6.0_2070</w:t>
            </w:r>
          </w:p>
        </w:tc>
        <w:tc>
          <w:tcPr>
            <w:tcW w:w="498" w:type="pct"/>
            <w:noWrap/>
            <w:hideMark/>
          </w:tcPr>
          <w:p w14:paraId="24D7F662" w14:textId="77777777"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RCP8.5_2050</w:t>
            </w:r>
          </w:p>
        </w:tc>
        <w:tc>
          <w:tcPr>
            <w:tcW w:w="485" w:type="pct"/>
            <w:noWrap/>
            <w:hideMark/>
          </w:tcPr>
          <w:p w14:paraId="0C13C427" w14:textId="77777777" w:rsidR="00553800" w:rsidRPr="00816A09" w:rsidRDefault="00553800" w:rsidP="0021551A">
            <w:pPr>
              <w:spacing w:line="240" w:lineRule="exact"/>
              <w:jc w:val="righ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RCP8.5_2070</w:t>
            </w:r>
          </w:p>
        </w:tc>
      </w:tr>
      <w:tr w:rsidR="00553800" w:rsidRPr="00816A09" w14:paraId="2CF3DBD1" w14:textId="77777777" w:rsidTr="0021551A">
        <w:trPr>
          <w:trHeight w:val="20"/>
        </w:trPr>
        <w:tc>
          <w:tcPr>
            <w:tcW w:w="499" w:type="pct"/>
            <w:noWrap/>
            <w:hideMark/>
          </w:tcPr>
          <w:p w14:paraId="0215DF19"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AUC</w:t>
            </w:r>
          </w:p>
        </w:tc>
        <w:tc>
          <w:tcPr>
            <w:tcW w:w="498" w:type="pct"/>
            <w:noWrap/>
            <w:hideMark/>
          </w:tcPr>
          <w:p w14:paraId="1C1C7975" w14:textId="77777777" w:rsidR="00553800" w:rsidRPr="00816A09" w:rsidRDefault="00553800" w:rsidP="0021551A">
            <w:pPr>
              <w:spacing w:line="240" w:lineRule="exact"/>
              <w:rPr>
                <w:rFonts w:ascii="Times New Roman" w:eastAsia="Times New Roman" w:hAnsi="Times New Roman" w:cs="Times New Roman"/>
                <w:b/>
                <w:color w:val="000000"/>
              </w:rPr>
            </w:pPr>
            <w:r>
              <w:rPr>
                <w:rFonts w:ascii="Times New Roman" w:eastAsia="Times New Roman" w:hAnsi="Times New Roman" w:cs="Times New Roman"/>
                <w:b/>
                <w:color w:val="000000"/>
              </w:rPr>
              <w:t>0.8</w:t>
            </w:r>
            <w:r w:rsidRPr="00816A09">
              <w:rPr>
                <w:rFonts w:ascii="Times New Roman" w:eastAsia="Times New Roman" w:hAnsi="Times New Roman" w:cs="Times New Roman"/>
                <w:b/>
                <w:color w:val="000000"/>
              </w:rPr>
              <w:t>6</w:t>
            </w:r>
            <w:r>
              <w:rPr>
                <w:rFonts w:ascii="Times New Roman" w:eastAsia="Times New Roman" w:hAnsi="Times New Roman" w:cs="Times New Roman"/>
                <w:b/>
                <w:color w:val="000000"/>
              </w:rPr>
              <w:t>5</w:t>
            </w:r>
          </w:p>
        </w:tc>
        <w:tc>
          <w:tcPr>
            <w:tcW w:w="545" w:type="pct"/>
            <w:noWrap/>
            <w:hideMark/>
          </w:tcPr>
          <w:p w14:paraId="0B6C39E7"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0.878</w:t>
            </w:r>
          </w:p>
        </w:tc>
        <w:tc>
          <w:tcPr>
            <w:tcW w:w="544" w:type="pct"/>
            <w:noWrap/>
            <w:hideMark/>
          </w:tcPr>
          <w:p w14:paraId="51F60678"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0.877</w:t>
            </w:r>
          </w:p>
        </w:tc>
        <w:tc>
          <w:tcPr>
            <w:tcW w:w="454" w:type="pct"/>
            <w:noWrap/>
            <w:hideMark/>
          </w:tcPr>
          <w:p w14:paraId="6663023B"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0.807</w:t>
            </w:r>
          </w:p>
        </w:tc>
        <w:tc>
          <w:tcPr>
            <w:tcW w:w="479" w:type="pct"/>
            <w:noWrap/>
            <w:hideMark/>
          </w:tcPr>
          <w:p w14:paraId="7F598D10"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0.816</w:t>
            </w:r>
          </w:p>
        </w:tc>
        <w:tc>
          <w:tcPr>
            <w:tcW w:w="499" w:type="pct"/>
            <w:noWrap/>
            <w:hideMark/>
          </w:tcPr>
          <w:p w14:paraId="298593C7"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0.882</w:t>
            </w:r>
          </w:p>
        </w:tc>
        <w:tc>
          <w:tcPr>
            <w:tcW w:w="499" w:type="pct"/>
            <w:noWrap/>
            <w:hideMark/>
          </w:tcPr>
          <w:p w14:paraId="0483019A"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0.865</w:t>
            </w:r>
          </w:p>
        </w:tc>
        <w:tc>
          <w:tcPr>
            <w:tcW w:w="498" w:type="pct"/>
            <w:noWrap/>
            <w:hideMark/>
          </w:tcPr>
          <w:p w14:paraId="30E12F49"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0.818</w:t>
            </w:r>
          </w:p>
        </w:tc>
        <w:tc>
          <w:tcPr>
            <w:tcW w:w="485" w:type="pct"/>
            <w:noWrap/>
            <w:hideMark/>
          </w:tcPr>
          <w:p w14:paraId="49DFE227"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0.802</w:t>
            </w:r>
          </w:p>
        </w:tc>
      </w:tr>
      <w:tr w:rsidR="00553800" w:rsidRPr="00816A09" w14:paraId="66AAEF5D" w14:textId="77777777" w:rsidTr="0021551A">
        <w:trPr>
          <w:trHeight w:val="20"/>
        </w:trPr>
        <w:tc>
          <w:tcPr>
            <w:tcW w:w="499" w:type="pct"/>
            <w:noWrap/>
            <w:hideMark/>
          </w:tcPr>
          <w:p w14:paraId="2244BF1D"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TSS</w:t>
            </w:r>
          </w:p>
        </w:tc>
        <w:tc>
          <w:tcPr>
            <w:tcW w:w="498" w:type="pct"/>
            <w:noWrap/>
            <w:hideMark/>
          </w:tcPr>
          <w:p w14:paraId="42647B60"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0.611</w:t>
            </w:r>
          </w:p>
        </w:tc>
        <w:tc>
          <w:tcPr>
            <w:tcW w:w="545" w:type="pct"/>
            <w:noWrap/>
            <w:hideMark/>
          </w:tcPr>
          <w:p w14:paraId="23DDE26D"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0.643</w:t>
            </w:r>
          </w:p>
        </w:tc>
        <w:tc>
          <w:tcPr>
            <w:tcW w:w="544" w:type="pct"/>
            <w:noWrap/>
            <w:hideMark/>
          </w:tcPr>
          <w:p w14:paraId="12442D31"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0.641</w:t>
            </w:r>
          </w:p>
        </w:tc>
        <w:tc>
          <w:tcPr>
            <w:tcW w:w="454" w:type="pct"/>
            <w:noWrap/>
            <w:hideMark/>
          </w:tcPr>
          <w:p w14:paraId="5C86701D"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0.643</w:t>
            </w:r>
          </w:p>
        </w:tc>
        <w:tc>
          <w:tcPr>
            <w:tcW w:w="479" w:type="pct"/>
            <w:noWrap/>
            <w:hideMark/>
          </w:tcPr>
          <w:p w14:paraId="2C87F508"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0.642</w:t>
            </w:r>
          </w:p>
        </w:tc>
        <w:tc>
          <w:tcPr>
            <w:tcW w:w="499" w:type="pct"/>
            <w:noWrap/>
            <w:hideMark/>
          </w:tcPr>
          <w:p w14:paraId="76D00E57"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0.654</w:t>
            </w:r>
          </w:p>
        </w:tc>
        <w:tc>
          <w:tcPr>
            <w:tcW w:w="499" w:type="pct"/>
            <w:noWrap/>
            <w:hideMark/>
          </w:tcPr>
          <w:p w14:paraId="26C32907"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0.639</w:t>
            </w:r>
          </w:p>
        </w:tc>
        <w:tc>
          <w:tcPr>
            <w:tcW w:w="498" w:type="pct"/>
            <w:noWrap/>
            <w:hideMark/>
          </w:tcPr>
          <w:p w14:paraId="2809AA1E"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0.643</w:t>
            </w:r>
          </w:p>
        </w:tc>
        <w:tc>
          <w:tcPr>
            <w:tcW w:w="485" w:type="pct"/>
            <w:noWrap/>
            <w:hideMark/>
          </w:tcPr>
          <w:p w14:paraId="15CFF9B2"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0.661</w:t>
            </w:r>
          </w:p>
        </w:tc>
      </w:tr>
      <w:tr w:rsidR="00553800" w:rsidRPr="00816A09" w14:paraId="46E6247D" w14:textId="77777777" w:rsidTr="0021551A">
        <w:trPr>
          <w:trHeight w:val="20"/>
        </w:trPr>
        <w:tc>
          <w:tcPr>
            <w:tcW w:w="499" w:type="pct"/>
            <w:noWrap/>
            <w:hideMark/>
          </w:tcPr>
          <w:p w14:paraId="46ADAA7C" w14:textId="77777777" w:rsidR="00553800" w:rsidRPr="00816A09" w:rsidRDefault="00553800" w:rsidP="0021551A">
            <w:pPr>
              <w:spacing w:line="240" w:lineRule="exact"/>
              <w:rPr>
                <w:rFonts w:ascii="Times New Roman" w:eastAsia="Times New Roman" w:hAnsi="Times New Roman" w:cs="Times New Roman"/>
              </w:rPr>
            </w:pPr>
            <w:r w:rsidRPr="00816A09">
              <w:rPr>
                <w:rFonts w:ascii="Times New Roman" w:eastAsia="Times New Roman" w:hAnsi="Times New Roman" w:cs="Times New Roman"/>
              </w:rPr>
              <w:t>Kappa</w:t>
            </w:r>
          </w:p>
        </w:tc>
        <w:tc>
          <w:tcPr>
            <w:tcW w:w="498" w:type="pct"/>
            <w:noWrap/>
            <w:hideMark/>
          </w:tcPr>
          <w:p w14:paraId="0F723FE0"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0.753</w:t>
            </w:r>
          </w:p>
        </w:tc>
        <w:tc>
          <w:tcPr>
            <w:tcW w:w="545" w:type="pct"/>
            <w:noWrap/>
            <w:hideMark/>
          </w:tcPr>
          <w:p w14:paraId="2D092C46"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0.762</w:t>
            </w:r>
          </w:p>
        </w:tc>
        <w:tc>
          <w:tcPr>
            <w:tcW w:w="544" w:type="pct"/>
            <w:noWrap/>
            <w:hideMark/>
          </w:tcPr>
          <w:p w14:paraId="53F4403C"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0.798</w:t>
            </w:r>
          </w:p>
        </w:tc>
        <w:tc>
          <w:tcPr>
            <w:tcW w:w="454" w:type="pct"/>
            <w:noWrap/>
            <w:hideMark/>
          </w:tcPr>
          <w:p w14:paraId="5C513096"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0.755</w:t>
            </w:r>
          </w:p>
        </w:tc>
        <w:tc>
          <w:tcPr>
            <w:tcW w:w="479" w:type="pct"/>
            <w:noWrap/>
            <w:hideMark/>
          </w:tcPr>
          <w:p w14:paraId="31C1CED3"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0.755</w:t>
            </w:r>
          </w:p>
        </w:tc>
        <w:tc>
          <w:tcPr>
            <w:tcW w:w="499" w:type="pct"/>
            <w:noWrap/>
            <w:hideMark/>
          </w:tcPr>
          <w:p w14:paraId="73283071"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0.765</w:t>
            </w:r>
          </w:p>
        </w:tc>
        <w:tc>
          <w:tcPr>
            <w:tcW w:w="499" w:type="pct"/>
            <w:noWrap/>
            <w:hideMark/>
          </w:tcPr>
          <w:p w14:paraId="67D75D4E"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0.766</w:t>
            </w:r>
          </w:p>
        </w:tc>
        <w:tc>
          <w:tcPr>
            <w:tcW w:w="498" w:type="pct"/>
            <w:noWrap/>
            <w:hideMark/>
          </w:tcPr>
          <w:p w14:paraId="4C2355B9" w14:textId="77777777" w:rsidR="00553800" w:rsidRPr="00816A09" w:rsidRDefault="00553800" w:rsidP="0021551A">
            <w:pPr>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0.754</w:t>
            </w:r>
          </w:p>
        </w:tc>
        <w:tc>
          <w:tcPr>
            <w:tcW w:w="485" w:type="pct"/>
            <w:noWrap/>
            <w:hideMark/>
          </w:tcPr>
          <w:p w14:paraId="029C72A0" w14:textId="77777777" w:rsidR="00553800" w:rsidRPr="00816A09" w:rsidRDefault="00553800" w:rsidP="0021551A">
            <w:pPr>
              <w:keepNext/>
              <w:spacing w:line="240" w:lineRule="exact"/>
              <w:rPr>
                <w:rFonts w:ascii="Times New Roman" w:eastAsia="Times New Roman" w:hAnsi="Times New Roman" w:cs="Times New Roman"/>
                <w:b/>
                <w:color w:val="000000"/>
              </w:rPr>
            </w:pPr>
            <w:r w:rsidRPr="00816A09">
              <w:rPr>
                <w:rFonts w:ascii="Times New Roman" w:eastAsia="Times New Roman" w:hAnsi="Times New Roman" w:cs="Times New Roman"/>
                <w:b/>
                <w:color w:val="000000"/>
              </w:rPr>
              <w:t>0.781</w:t>
            </w:r>
          </w:p>
        </w:tc>
      </w:tr>
    </w:tbl>
    <w:p w14:paraId="0612AA61"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p>
    <w:p w14:paraId="151F02FD"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642C47">
        <w:rPr>
          <w:rFonts w:ascii="Times New Roman" w:hAnsi="Times New Roman" w:cs="Times New Roman"/>
          <w:sz w:val="24"/>
          <w:szCs w:val="24"/>
        </w:rPr>
        <w:t xml:space="preserve">From the Jackknife analysis, among the eight bioclimatic variables used for the </w:t>
      </w:r>
      <w:r>
        <w:rPr>
          <w:rFonts w:ascii="Times New Roman" w:hAnsi="Times New Roman" w:cs="Times New Roman"/>
          <w:sz w:val="24"/>
          <w:szCs w:val="24"/>
        </w:rPr>
        <w:t>modelling</w:t>
      </w:r>
      <w:r w:rsidRPr="00642C47">
        <w:rPr>
          <w:rFonts w:ascii="Times New Roman" w:hAnsi="Times New Roman" w:cs="Times New Roman"/>
          <w:sz w:val="24"/>
          <w:szCs w:val="24"/>
        </w:rPr>
        <w:t xml:space="preserve"> mean temperature of driest quarter (</w:t>
      </w:r>
      <w:proofErr w:type="spellStart"/>
      <w:r w:rsidRPr="00642C47">
        <w:rPr>
          <w:rFonts w:ascii="Times New Roman" w:hAnsi="Times New Roman" w:cs="Times New Roman"/>
          <w:sz w:val="24"/>
          <w:szCs w:val="24"/>
        </w:rPr>
        <w:t>nbio</w:t>
      </w:r>
      <w:proofErr w:type="spellEnd"/>
      <w:r w:rsidRPr="00642C47">
        <w:rPr>
          <w:rFonts w:ascii="Times New Roman" w:hAnsi="Times New Roman" w:cs="Times New Roman"/>
          <w:sz w:val="24"/>
          <w:szCs w:val="24"/>
        </w:rPr>
        <w:t xml:space="preserve"> 9)</w:t>
      </w:r>
      <w:r>
        <w:rPr>
          <w:rFonts w:ascii="Times New Roman" w:hAnsi="Times New Roman" w:cs="Times New Roman"/>
          <w:sz w:val="24"/>
          <w:szCs w:val="24"/>
        </w:rPr>
        <w:t xml:space="preserve"> and slope of an area together contributed more than 75% for model output. </w:t>
      </w:r>
      <w:r w:rsidRPr="00642C47">
        <w:rPr>
          <w:rFonts w:ascii="Times New Roman" w:hAnsi="Times New Roman" w:cs="Times New Roman"/>
          <w:sz w:val="24"/>
          <w:szCs w:val="24"/>
        </w:rPr>
        <w:t>mean temperature of driest quarter (</w:t>
      </w:r>
      <w:proofErr w:type="spellStart"/>
      <w:r w:rsidRPr="00642C47">
        <w:rPr>
          <w:rFonts w:ascii="Times New Roman" w:hAnsi="Times New Roman" w:cs="Times New Roman"/>
          <w:sz w:val="24"/>
          <w:szCs w:val="24"/>
        </w:rPr>
        <w:t>nbio</w:t>
      </w:r>
      <w:proofErr w:type="spellEnd"/>
      <w:r w:rsidRPr="00642C47">
        <w:rPr>
          <w:rFonts w:ascii="Times New Roman" w:hAnsi="Times New Roman" w:cs="Times New Roman"/>
          <w:sz w:val="24"/>
          <w:szCs w:val="24"/>
        </w:rPr>
        <w:t xml:space="preserve"> 9)</w:t>
      </w:r>
      <w:r>
        <w:rPr>
          <w:rFonts w:ascii="Times New Roman" w:hAnsi="Times New Roman" w:cs="Times New Roman"/>
          <w:sz w:val="24"/>
          <w:szCs w:val="24"/>
        </w:rPr>
        <w:t xml:space="preserve">  had the highest contribution (47.7%) and mean diurnal range(nbio2) had least with 1.7%. </w:t>
      </w:r>
      <w:proofErr w:type="spellStart"/>
      <w:r>
        <w:rPr>
          <w:rFonts w:ascii="Times New Roman" w:hAnsi="Times New Roman" w:cs="Times New Roman"/>
          <w:sz w:val="24"/>
          <w:szCs w:val="24"/>
        </w:rPr>
        <w:t>Isothermality</w:t>
      </w:r>
      <w:proofErr w:type="spellEnd"/>
      <w:r>
        <w:rPr>
          <w:rFonts w:ascii="Times New Roman" w:hAnsi="Times New Roman" w:cs="Times New Roman"/>
          <w:sz w:val="24"/>
          <w:szCs w:val="24"/>
        </w:rPr>
        <w:t xml:space="preserve"> (nbio3) was just</w:t>
      </w:r>
    </w:p>
    <w:p w14:paraId="61C25CC7" w14:textId="77777777" w:rsidR="00553800" w:rsidRPr="00816A09"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9.5% indicating small level of temperature variability within an average month relative to entire year (Figure3</w:t>
      </w:r>
      <w:r w:rsidRPr="00642C47">
        <w:rPr>
          <w:rFonts w:ascii="Times New Roman" w:hAnsi="Times New Roman" w:cs="Times New Roman"/>
          <w:sz w:val="24"/>
          <w:szCs w:val="24"/>
        </w:rPr>
        <w:t>).</w:t>
      </w:r>
      <w:r>
        <w:rPr>
          <w:rFonts w:ascii="Times New Roman" w:hAnsi="Times New Roman" w:cs="Times New Roman"/>
          <w:sz w:val="24"/>
          <w:szCs w:val="24"/>
        </w:rPr>
        <w:t xml:space="preserve"> The contribution of individual variables for model prediction is presented in Figure-3. Both slope and aspect of mountain were used as a predictive factor for buckwheat distribution, the slope showed crucial role but aspect showed comparatively less crucial factor for buckwheat habitat in Nepal Himalayas.</w:t>
      </w:r>
    </w:p>
    <w:tbl>
      <w:tblPr>
        <w:tblStyle w:val="TableGrid"/>
        <w:tblW w:w="9900" w:type="dxa"/>
        <w:tblInd w:w="-162" w:type="dxa"/>
        <w:tblLook w:val="04A0" w:firstRow="1" w:lastRow="0" w:firstColumn="1" w:lastColumn="0" w:noHBand="0" w:noVBand="1"/>
      </w:tblPr>
      <w:tblGrid>
        <w:gridCol w:w="7148"/>
        <w:gridCol w:w="2752"/>
      </w:tblGrid>
      <w:tr w:rsidR="00553800" w14:paraId="2CBCBDA9" w14:textId="77777777" w:rsidTr="0021551A">
        <w:tc>
          <w:tcPr>
            <w:tcW w:w="7148" w:type="dxa"/>
          </w:tcPr>
          <w:p w14:paraId="786E3952" w14:textId="77777777" w:rsidR="00553800" w:rsidRDefault="00553800" w:rsidP="0021551A">
            <w:pPr>
              <w:pStyle w:val="Caption"/>
              <w:spacing w:line="360" w:lineRule="auto"/>
              <w:jc w:val="both"/>
              <w:rPr>
                <w:color w:val="auto"/>
              </w:rPr>
            </w:pPr>
            <w:r w:rsidRPr="00701C5F">
              <w:rPr>
                <w:noProof/>
                <w:color w:val="auto"/>
              </w:rPr>
              <w:drawing>
                <wp:inline distT="0" distB="0" distL="0" distR="0" wp14:anchorId="06CBB33E" wp14:editId="4FA8090B">
                  <wp:extent cx="4347004" cy="2026508"/>
                  <wp:effectExtent l="19050" t="0" r="0" b="0"/>
                  <wp:docPr id="1" name="Picture 4" descr="H:\DRL_hard\Finaloutput\Buckwheat\current\plots\Buckwheat_9_jackn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RL_hard\Finaloutput\Buckwheat\current\plots\Buckwheat_9_jacknife.png"/>
                          <pic:cNvPicPr>
                            <a:picLocks noChangeAspect="1" noChangeArrowheads="1"/>
                          </pic:cNvPicPr>
                        </pic:nvPicPr>
                        <pic:blipFill>
                          <a:blip r:embed="rId14"/>
                          <a:srcRect/>
                          <a:stretch>
                            <a:fillRect/>
                          </a:stretch>
                        </pic:blipFill>
                        <pic:spPr bwMode="auto">
                          <a:xfrm>
                            <a:off x="0" y="0"/>
                            <a:ext cx="4356162" cy="2030777"/>
                          </a:xfrm>
                          <a:prstGeom prst="rect">
                            <a:avLst/>
                          </a:prstGeom>
                          <a:noFill/>
                          <a:ln w="9525">
                            <a:noFill/>
                            <a:miter lim="800000"/>
                            <a:headEnd/>
                            <a:tailEnd/>
                          </a:ln>
                        </pic:spPr>
                      </pic:pic>
                    </a:graphicData>
                  </a:graphic>
                </wp:inline>
              </w:drawing>
            </w:r>
          </w:p>
        </w:tc>
        <w:tc>
          <w:tcPr>
            <w:tcW w:w="2752" w:type="dxa"/>
          </w:tcPr>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9"/>
              <w:gridCol w:w="1521"/>
            </w:tblGrid>
            <w:tr w:rsidR="00553800" w:rsidRPr="00701C5F" w14:paraId="6445EDF5" w14:textId="77777777"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9A08BC" w14:textId="77777777" w:rsidR="00553800" w:rsidRPr="00701C5F" w:rsidRDefault="00553800" w:rsidP="0021551A">
                  <w:pPr>
                    <w:spacing w:after="0" w:line="240" w:lineRule="exact"/>
                    <w:jc w:val="center"/>
                    <w:rPr>
                      <w:rFonts w:ascii="Times New Roman" w:eastAsia="Times New Roman" w:hAnsi="Times New Roman" w:cs="Times New Roman"/>
                      <w:b/>
                      <w:bCs/>
                      <w:sz w:val="24"/>
                      <w:szCs w:val="24"/>
                    </w:rPr>
                  </w:pPr>
                  <w:r w:rsidRPr="00701C5F">
                    <w:rPr>
                      <w:rFonts w:ascii="Times New Roman" w:eastAsia="Times New Roman" w:hAnsi="Times New Roman" w:cs="Times New Roman"/>
                      <w:b/>
                      <w:bCs/>
                      <w:sz w:val="24"/>
                      <w:szCs w:val="24"/>
                    </w:rPr>
                    <w:t>Variable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B4DD736" w14:textId="77777777" w:rsidR="00553800" w:rsidRPr="00701C5F" w:rsidRDefault="00553800" w:rsidP="0021551A">
                  <w:pPr>
                    <w:spacing w:after="0" w:line="240" w:lineRule="exact"/>
                    <w:jc w:val="center"/>
                    <w:rPr>
                      <w:rFonts w:ascii="Times New Roman" w:eastAsia="Times New Roman" w:hAnsi="Times New Roman" w:cs="Times New Roman"/>
                      <w:b/>
                      <w:bCs/>
                      <w:sz w:val="24"/>
                      <w:szCs w:val="24"/>
                    </w:rPr>
                  </w:pPr>
                  <w:r w:rsidRPr="00701C5F">
                    <w:rPr>
                      <w:rFonts w:ascii="Times New Roman" w:eastAsia="Times New Roman" w:hAnsi="Times New Roman" w:cs="Times New Roman"/>
                      <w:b/>
                      <w:bCs/>
                      <w:sz w:val="24"/>
                      <w:szCs w:val="24"/>
                    </w:rPr>
                    <w:t>Percent contribution</w:t>
                  </w:r>
                </w:p>
              </w:tc>
            </w:tr>
            <w:tr w:rsidR="00553800" w:rsidRPr="00701C5F" w14:paraId="07625F5D" w14:textId="77777777"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C6CACF"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nbio9</w:t>
                  </w:r>
                </w:p>
              </w:tc>
              <w:tc>
                <w:tcPr>
                  <w:tcW w:w="0" w:type="auto"/>
                  <w:tcBorders>
                    <w:top w:val="outset" w:sz="6" w:space="0" w:color="auto"/>
                    <w:left w:val="outset" w:sz="6" w:space="0" w:color="auto"/>
                    <w:bottom w:val="outset" w:sz="6" w:space="0" w:color="auto"/>
                    <w:right w:val="outset" w:sz="6" w:space="0" w:color="auto"/>
                  </w:tcBorders>
                  <w:vAlign w:val="center"/>
                  <w:hideMark/>
                </w:tcPr>
                <w:p w14:paraId="0A5F5C3E"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47.7</w:t>
                  </w:r>
                </w:p>
              </w:tc>
            </w:tr>
            <w:tr w:rsidR="00553800" w:rsidRPr="00701C5F" w14:paraId="6794D0CE" w14:textId="77777777"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F12609"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proofErr w:type="spellStart"/>
                  <w:r w:rsidRPr="00701C5F">
                    <w:rPr>
                      <w:rFonts w:ascii="Times New Roman" w:eastAsia="Times New Roman" w:hAnsi="Times New Roman" w:cs="Times New Roman"/>
                      <w:sz w:val="24"/>
                      <w:szCs w:val="24"/>
                    </w:rPr>
                    <w:t>nslope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54D0A67"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27.6</w:t>
                  </w:r>
                </w:p>
              </w:tc>
            </w:tr>
            <w:tr w:rsidR="00553800" w:rsidRPr="00701C5F" w14:paraId="270CCC51" w14:textId="77777777"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1B624D"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nbio3</w:t>
                  </w:r>
                </w:p>
              </w:tc>
              <w:tc>
                <w:tcPr>
                  <w:tcW w:w="0" w:type="auto"/>
                  <w:tcBorders>
                    <w:top w:val="outset" w:sz="6" w:space="0" w:color="auto"/>
                    <w:left w:val="outset" w:sz="6" w:space="0" w:color="auto"/>
                    <w:bottom w:val="outset" w:sz="6" w:space="0" w:color="auto"/>
                    <w:right w:val="outset" w:sz="6" w:space="0" w:color="auto"/>
                  </w:tcBorders>
                  <w:vAlign w:val="center"/>
                  <w:hideMark/>
                </w:tcPr>
                <w:p w14:paraId="5C96FA4A"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9.5</w:t>
                  </w:r>
                </w:p>
              </w:tc>
            </w:tr>
            <w:tr w:rsidR="00553800" w:rsidRPr="00701C5F" w14:paraId="6230AB2A" w14:textId="77777777"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06F454"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nbio4</w:t>
                  </w:r>
                </w:p>
              </w:tc>
              <w:tc>
                <w:tcPr>
                  <w:tcW w:w="0" w:type="auto"/>
                  <w:tcBorders>
                    <w:top w:val="outset" w:sz="6" w:space="0" w:color="auto"/>
                    <w:left w:val="outset" w:sz="6" w:space="0" w:color="auto"/>
                    <w:bottom w:val="outset" w:sz="6" w:space="0" w:color="auto"/>
                    <w:right w:val="outset" w:sz="6" w:space="0" w:color="auto"/>
                  </w:tcBorders>
                  <w:vAlign w:val="center"/>
                  <w:hideMark/>
                </w:tcPr>
                <w:p w14:paraId="72D7F721"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6.2</w:t>
                  </w:r>
                </w:p>
              </w:tc>
            </w:tr>
            <w:tr w:rsidR="00553800" w:rsidRPr="00701C5F" w14:paraId="7AC57015" w14:textId="77777777"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2365F8"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proofErr w:type="spellStart"/>
                  <w:r w:rsidRPr="00701C5F">
                    <w:rPr>
                      <w:rFonts w:ascii="Times New Roman" w:eastAsia="Times New Roman" w:hAnsi="Times New Roman" w:cs="Times New Roman"/>
                      <w:sz w:val="24"/>
                      <w:szCs w:val="24"/>
                    </w:rPr>
                    <w:t>naspect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90B8A4C"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3.2</w:t>
                  </w:r>
                </w:p>
              </w:tc>
            </w:tr>
            <w:tr w:rsidR="00553800" w:rsidRPr="00701C5F" w14:paraId="0F5FE8DF" w14:textId="77777777"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69C221"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nbio19</w:t>
                  </w:r>
                </w:p>
              </w:tc>
              <w:tc>
                <w:tcPr>
                  <w:tcW w:w="0" w:type="auto"/>
                  <w:tcBorders>
                    <w:top w:val="outset" w:sz="6" w:space="0" w:color="auto"/>
                    <w:left w:val="outset" w:sz="6" w:space="0" w:color="auto"/>
                    <w:bottom w:val="outset" w:sz="6" w:space="0" w:color="auto"/>
                    <w:right w:val="outset" w:sz="6" w:space="0" w:color="auto"/>
                  </w:tcBorders>
                  <w:vAlign w:val="center"/>
                  <w:hideMark/>
                </w:tcPr>
                <w:p w14:paraId="0B492011"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2.3</w:t>
                  </w:r>
                </w:p>
              </w:tc>
            </w:tr>
            <w:tr w:rsidR="00553800" w:rsidRPr="00701C5F" w14:paraId="4A169ACD" w14:textId="77777777"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756B6E"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CA7528C"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1.8</w:t>
                  </w:r>
                </w:p>
              </w:tc>
            </w:tr>
            <w:tr w:rsidR="00553800" w:rsidRPr="00701C5F" w14:paraId="7AA2E28D" w14:textId="77777777" w:rsidTr="0021551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3D916C"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nbio2</w:t>
                  </w:r>
                </w:p>
              </w:tc>
              <w:tc>
                <w:tcPr>
                  <w:tcW w:w="0" w:type="auto"/>
                  <w:tcBorders>
                    <w:top w:val="outset" w:sz="6" w:space="0" w:color="auto"/>
                    <w:left w:val="outset" w:sz="6" w:space="0" w:color="auto"/>
                    <w:bottom w:val="outset" w:sz="6" w:space="0" w:color="auto"/>
                    <w:right w:val="outset" w:sz="6" w:space="0" w:color="auto"/>
                  </w:tcBorders>
                  <w:vAlign w:val="center"/>
                  <w:hideMark/>
                </w:tcPr>
                <w:p w14:paraId="3500CC1A" w14:textId="77777777" w:rsidR="00553800" w:rsidRPr="00701C5F" w:rsidRDefault="00553800" w:rsidP="0021551A">
                  <w:pPr>
                    <w:spacing w:after="0" w:line="240" w:lineRule="exact"/>
                    <w:jc w:val="right"/>
                    <w:rPr>
                      <w:rFonts w:ascii="Times New Roman" w:eastAsia="Times New Roman" w:hAnsi="Times New Roman" w:cs="Times New Roman"/>
                      <w:sz w:val="24"/>
                      <w:szCs w:val="24"/>
                    </w:rPr>
                  </w:pPr>
                  <w:r w:rsidRPr="00701C5F">
                    <w:rPr>
                      <w:rFonts w:ascii="Times New Roman" w:eastAsia="Times New Roman" w:hAnsi="Times New Roman" w:cs="Times New Roman"/>
                      <w:sz w:val="24"/>
                      <w:szCs w:val="24"/>
                    </w:rPr>
                    <w:t>1.7</w:t>
                  </w:r>
                </w:p>
              </w:tc>
            </w:tr>
          </w:tbl>
          <w:p w14:paraId="55DA24A5" w14:textId="77777777" w:rsidR="00553800" w:rsidRDefault="00553800" w:rsidP="0021551A">
            <w:pPr>
              <w:pStyle w:val="Caption"/>
              <w:spacing w:line="360" w:lineRule="auto"/>
              <w:jc w:val="both"/>
              <w:rPr>
                <w:color w:val="auto"/>
              </w:rPr>
            </w:pPr>
          </w:p>
        </w:tc>
      </w:tr>
    </w:tbl>
    <w:p w14:paraId="5FC4CF90" w14:textId="77777777" w:rsidR="00553800" w:rsidRDefault="00553800" w:rsidP="00553800">
      <w:pPr>
        <w:pStyle w:val="Caption"/>
        <w:spacing w:line="360" w:lineRule="auto"/>
        <w:jc w:val="both"/>
        <w:rPr>
          <w:color w:val="auto"/>
        </w:rPr>
      </w:pPr>
    </w:p>
    <w:p w14:paraId="1C5BB8FB" w14:textId="77777777" w:rsidR="00553800" w:rsidRDefault="00553800" w:rsidP="00553800">
      <w:pPr>
        <w:pStyle w:val="Caption"/>
        <w:spacing w:line="360" w:lineRule="auto"/>
        <w:ind w:left="630" w:hanging="630"/>
        <w:jc w:val="both"/>
        <w:rPr>
          <w:rFonts w:ascii="Times New Roman" w:hAnsi="Times New Roman" w:cs="Times New Roman"/>
          <w:b w:val="0"/>
          <w:color w:val="auto"/>
          <w:sz w:val="22"/>
          <w:szCs w:val="12"/>
        </w:rPr>
      </w:pPr>
      <w:r w:rsidRPr="005D2C2D">
        <w:rPr>
          <w:color w:val="auto"/>
        </w:rPr>
        <w:t xml:space="preserve">Figure </w:t>
      </w:r>
      <w:r w:rsidR="009D5422" w:rsidRPr="005D2C2D">
        <w:rPr>
          <w:color w:val="auto"/>
        </w:rPr>
        <w:fldChar w:fldCharType="begin"/>
      </w:r>
      <w:r w:rsidRPr="005D2C2D">
        <w:rPr>
          <w:color w:val="auto"/>
        </w:rPr>
        <w:instrText xml:space="preserve"> SEQ Figure \* ARABIC </w:instrText>
      </w:r>
      <w:r w:rsidR="009D5422" w:rsidRPr="005D2C2D">
        <w:rPr>
          <w:color w:val="auto"/>
        </w:rPr>
        <w:fldChar w:fldCharType="separate"/>
      </w:r>
      <w:r>
        <w:rPr>
          <w:noProof/>
          <w:color w:val="auto"/>
        </w:rPr>
        <w:t>3</w:t>
      </w:r>
      <w:r w:rsidR="009D5422" w:rsidRPr="005D2C2D">
        <w:rPr>
          <w:color w:val="auto"/>
        </w:rPr>
        <w:fldChar w:fldCharType="end"/>
      </w:r>
      <w:r w:rsidRPr="00CE5024">
        <w:rPr>
          <w:rFonts w:ascii="Times New Roman" w:hAnsi="Times New Roman" w:cs="Times New Roman"/>
          <w:b w:val="0"/>
          <w:color w:val="auto"/>
          <w:sz w:val="22"/>
        </w:rPr>
        <w:t xml:space="preserve">: The results of the jackknife test of variables’ contribution in modelling </w:t>
      </w:r>
      <w:r>
        <w:rPr>
          <w:rFonts w:ascii="Times New Roman" w:hAnsi="Times New Roman" w:cs="Times New Roman"/>
          <w:b w:val="0"/>
          <w:color w:val="auto"/>
          <w:sz w:val="22"/>
        </w:rPr>
        <w:t>buckwheat</w:t>
      </w:r>
      <w:r w:rsidRPr="00CE5024">
        <w:rPr>
          <w:rFonts w:ascii="Times New Roman" w:hAnsi="Times New Roman" w:cs="Times New Roman"/>
          <w:b w:val="0"/>
          <w:color w:val="auto"/>
          <w:sz w:val="22"/>
        </w:rPr>
        <w:t xml:space="preserve"> habitat </w:t>
      </w:r>
      <w:r>
        <w:rPr>
          <w:rFonts w:ascii="Times New Roman" w:hAnsi="Times New Roman" w:cs="Times New Roman"/>
          <w:b w:val="0"/>
          <w:color w:val="auto"/>
          <w:sz w:val="22"/>
        </w:rPr>
        <w:t>suitability</w:t>
      </w:r>
      <w:r w:rsidRPr="00CE5024">
        <w:rPr>
          <w:rFonts w:ascii="Times New Roman" w:hAnsi="Times New Roman" w:cs="Times New Roman"/>
          <w:b w:val="0"/>
          <w:color w:val="auto"/>
          <w:sz w:val="22"/>
        </w:rPr>
        <w:t>. (The regularized training gain describes how much better</w:t>
      </w:r>
      <w:r>
        <w:rPr>
          <w:rFonts w:ascii="Times New Roman" w:hAnsi="Times New Roman" w:cs="Times New Roman"/>
          <w:b w:val="0"/>
          <w:color w:val="auto"/>
          <w:sz w:val="22"/>
        </w:rPr>
        <w:t xml:space="preserve"> </w:t>
      </w:r>
      <w:r w:rsidRPr="00CE5024">
        <w:rPr>
          <w:rFonts w:ascii="Times New Roman" w:hAnsi="Times New Roman" w:cs="Times New Roman"/>
          <w:b w:val="0"/>
          <w:color w:val="auto"/>
          <w:sz w:val="22"/>
        </w:rPr>
        <w:t xml:space="preserve">the </w:t>
      </w:r>
      <w:r>
        <w:rPr>
          <w:rFonts w:ascii="Times New Roman" w:hAnsi="Times New Roman" w:cs="Times New Roman"/>
          <w:b w:val="0"/>
          <w:color w:val="auto"/>
          <w:sz w:val="22"/>
        </w:rPr>
        <w:t>Maxent</w:t>
      </w:r>
      <w:r w:rsidRPr="00CE5024">
        <w:rPr>
          <w:rFonts w:ascii="Times New Roman" w:hAnsi="Times New Roman" w:cs="Times New Roman"/>
          <w:b w:val="0"/>
          <w:color w:val="auto"/>
          <w:sz w:val="22"/>
        </w:rPr>
        <w:t xml:space="preserve"> distribution fits the presence data compared to a uniform distribution.</w:t>
      </w:r>
      <w:r w:rsidRPr="00CE5024">
        <w:rPr>
          <w:sz w:val="22"/>
        </w:rPr>
        <w:t xml:space="preserve"> </w:t>
      </w:r>
      <w:r w:rsidRPr="00CE5024">
        <w:rPr>
          <w:rFonts w:ascii="Times New Roman" w:hAnsi="Times New Roman" w:cs="Times New Roman"/>
          <w:b w:val="0"/>
          <w:color w:val="auto"/>
          <w:sz w:val="22"/>
          <w:szCs w:val="12"/>
        </w:rPr>
        <w:t>The dark blue bars indicate that the gain from using each variable in isolation, the light</w:t>
      </w:r>
      <w:r>
        <w:rPr>
          <w:rFonts w:ascii="Times New Roman" w:hAnsi="Times New Roman" w:cs="Times New Roman"/>
          <w:b w:val="0"/>
          <w:color w:val="auto"/>
          <w:sz w:val="22"/>
          <w:szCs w:val="12"/>
        </w:rPr>
        <w:t xml:space="preserve"> </w:t>
      </w:r>
      <w:r w:rsidRPr="00CE5024">
        <w:rPr>
          <w:rFonts w:ascii="Times New Roman" w:hAnsi="Times New Roman" w:cs="Times New Roman"/>
          <w:b w:val="0"/>
          <w:color w:val="auto"/>
          <w:sz w:val="22"/>
          <w:szCs w:val="12"/>
        </w:rPr>
        <w:t>blue bars indicate the gain lost by removing the single variable from the full model, and the red bar indicates the gain using all of the variables</w:t>
      </w:r>
      <w:r>
        <w:rPr>
          <w:rFonts w:ascii="Times New Roman" w:hAnsi="Times New Roman" w:cs="Times New Roman"/>
          <w:b w:val="0"/>
          <w:color w:val="auto"/>
          <w:sz w:val="22"/>
          <w:szCs w:val="12"/>
        </w:rPr>
        <w:t xml:space="preserve">. The individual variables contribution in percentages is presented in right-side table within the figure. </w:t>
      </w:r>
    </w:p>
    <w:p w14:paraId="05D43DB8" w14:textId="77777777" w:rsidR="00553800" w:rsidRPr="001E13A0" w:rsidRDefault="00553800" w:rsidP="00553800">
      <w:pPr>
        <w:spacing w:line="360" w:lineRule="auto"/>
        <w:rPr>
          <w:rFonts w:ascii="Times New Roman" w:hAnsi="Times New Roman" w:cs="Times New Roman"/>
          <w:b/>
          <w:sz w:val="24"/>
        </w:rPr>
      </w:pPr>
      <w:r>
        <w:rPr>
          <w:rFonts w:ascii="Times New Roman" w:hAnsi="Times New Roman" w:cs="Times New Roman"/>
          <w:b/>
          <w:sz w:val="24"/>
        </w:rPr>
        <w:t>Distribution of suitable habitat</w:t>
      </w:r>
    </w:p>
    <w:p w14:paraId="3A5068BA" w14:textId="77777777" w:rsidR="00553800" w:rsidRDefault="00F52063" w:rsidP="00553800">
      <w:pPr>
        <w:autoSpaceDE w:val="0"/>
        <w:autoSpaceDN w:val="0"/>
        <w:adjustRightInd w:val="0"/>
        <w:spacing w:after="0" w:line="360" w:lineRule="auto"/>
        <w:jc w:val="both"/>
        <w:rPr>
          <w:rFonts w:ascii="Times New Roman" w:hAnsi="Times New Roman" w:cs="Times New Roman"/>
          <w:b/>
          <w:color w:val="000000"/>
          <w:sz w:val="24"/>
          <w:szCs w:val="24"/>
        </w:rPr>
      </w:pPr>
      <w:r w:rsidRPr="00F52063">
        <w:rPr>
          <w:rFonts w:ascii="Times New Roman" w:hAnsi="Times New Roman" w:cs="Times New Roman"/>
          <w:b/>
          <w:noProof/>
          <w:color w:val="000000"/>
          <w:sz w:val="24"/>
          <w:szCs w:val="24"/>
        </w:rPr>
        <w:object w:dxaOrig="7205" w:dyaOrig="5403" w14:anchorId="7C6FDB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58.6pt;height:270pt;mso-width-percent:0;mso-height-percent:0;mso-width-percent:0;mso-height-percent:0" o:ole="">
            <v:imagedata r:id="rId15" o:title=""/>
          </v:shape>
          <o:OLEObject Type="Embed" ProgID="PowerPoint.Slide.12" ShapeID="_x0000_i1026" DrawAspect="Content" ObjectID="_1615187229" r:id="rId16"/>
        </w:object>
      </w:r>
    </w:p>
    <w:p w14:paraId="39CE79D8" w14:textId="77777777" w:rsidR="00553800" w:rsidRDefault="00F52063" w:rsidP="00553800">
      <w:pPr>
        <w:autoSpaceDE w:val="0"/>
        <w:autoSpaceDN w:val="0"/>
        <w:adjustRightInd w:val="0"/>
        <w:spacing w:after="0" w:line="360" w:lineRule="auto"/>
        <w:jc w:val="both"/>
        <w:rPr>
          <w:rFonts w:ascii="Times New Roman" w:hAnsi="Times New Roman" w:cs="Times New Roman"/>
          <w:b/>
          <w:color w:val="000000"/>
          <w:sz w:val="24"/>
          <w:szCs w:val="24"/>
        </w:rPr>
      </w:pPr>
      <w:r w:rsidRPr="00F52063">
        <w:rPr>
          <w:rFonts w:ascii="Times New Roman" w:hAnsi="Times New Roman" w:cs="Times New Roman"/>
          <w:b/>
          <w:noProof/>
          <w:color w:val="000000"/>
          <w:sz w:val="24"/>
          <w:szCs w:val="24"/>
        </w:rPr>
        <w:object w:dxaOrig="7205" w:dyaOrig="5403" w14:anchorId="79763F9F">
          <v:shape id="_x0000_i1025" type="#_x0000_t75" alt="" style="width:458.3pt;height:344.75pt;mso-width-percent:0;mso-height-percent:0;mso-width-percent:0;mso-height-percent:0" o:ole="">
            <v:imagedata r:id="rId17" o:title=""/>
          </v:shape>
          <o:OLEObject Type="Embed" ProgID="PowerPoint.Slide.12" ShapeID="_x0000_i1025" DrawAspect="Content" ObjectID="_1615187230" r:id="rId18"/>
        </w:object>
      </w:r>
    </w:p>
    <w:p w14:paraId="412517E1" w14:textId="77777777" w:rsidR="00553800" w:rsidRDefault="00553800" w:rsidP="00553800">
      <w:pPr>
        <w:keepNext/>
        <w:autoSpaceDE w:val="0"/>
        <w:autoSpaceDN w:val="0"/>
        <w:adjustRightInd w:val="0"/>
        <w:spacing w:after="0" w:line="360" w:lineRule="auto"/>
        <w:jc w:val="both"/>
      </w:pPr>
      <w:r>
        <w:rPr>
          <w:rFonts w:ascii="Times New Roman" w:hAnsi="Times New Roman" w:cs="Times New Roman"/>
          <w:b/>
          <w:noProof/>
          <w:color w:val="000000"/>
          <w:sz w:val="24"/>
          <w:szCs w:val="24"/>
        </w:rPr>
        <w:lastRenderedPageBreak/>
        <w:drawing>
          <wp:inline distT="0" distB="0" distL="0" distR="0" wp14:anchorId="196D1CFF" wp14:editId="09FE1D89">
            <wp:extent cx="5769008" cy="2141448"/>
            <wp:effectExtent l="19050" t="0" r="3142" b="0"/>
            <wp:docPr id="13" name="Picture 9" descr="E:\PhD\unpublished_Manuscript_paper\Modeling\manuscript\manus_bw\suitable maps_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hD\unpublished_Manuscript_paper\Modeling\manuscript\manus_bw\suitable maps_8,5.JPG"/>
                    <pic:cNvPicPr>
                      <a:picLocks noChangeAspect="1" noChangeArrowheads="1"/>
                    </pic:cNvPicPr>
                  </pic:nvPicPr>
                  <pic:blipFill>
                    <a:blip r:embed="rId19"/>
                    <a:srcRect/>
                    <a:stretch>
                      <a:fillRect/>
                    </a:stretch>
                  </pic:blipFill>
                  <pic:spPr bwMode="auto">
                    <a:xfrm>
                      <a:off x="0" y="0"/>
                      <a:ext cx="5796695" cy="2151725"/>
                    </a:xfrm>
                    <a:prstGeom prst="rect">
                      <a:avLst/>
                    </a:prstGeom>
                    <a:noFill/>
                    <a:ln w="9525">
                      <a:noFill/>
                      <a:miter lim="800000"/>
                      <a:headEnd/>
                      <a:tailEnd/>
                    </a:ln>
                  </pic:spPr>
                </pic:pic>
              </a:graphicData>
            </a:graphic>
          </wp:inline>
        </w:drawing>
      </w:r>
    </w:p>
    <w:p w14:paraId="4711E65C" w14:textId="77777777" w:rsidR="00553800" w:rsidRDefault="00553800" w:rsidP="00553800">
      <w:pPr>
        <w:autoSpaceDE w:val="0"/>
        <w:autoSpaceDN w:val="0"/>
        <w:adjustRightInd w:val="0"/>
        <w:spacing w:after="0" w:line="360" w:lineRule="auto"/>
        <w:ind w:left="720" w:hanging="720"/>
        <w:rPr>
          <w:rFonts w:ascii="Times New Roman" w:hAnsi="Times New Roman" w:cs="Times New Roman"/>
          <w:sz w:val="24"/>
          <w:szCs w:val="14"/>
        </w:rPr>
      </w:pPr>
      <w:r w:rsidRPr="00E115CF">
        <w:rPr>
          <w:rFonts w:ascii="Times New Roman" w:hAnsi="Times New Roman" w:cs="Times New Roman"/>
          <w:szCs w:val="24"/>
        </w:rPr>
        <w:t xml:space="preserve">Figure </w:t>
      </w:r>
      <w:r w:rsidR="009D5422" w:rsidRPr="00E115CF">
        <w:rPr>
          <w:rFonts w:ascii="Times New Roman" w:hAnsi="Times New Roman" w:cs="Times New Roman"/>
          <w:szCs w:val="24"/>
        </w:rPr>
        <w:fldChar w:fldCharType="begin"/>
      </w:r>
      <w:r w:rsidRPr="00E115CF">
        <w:rPr>
          <w:rFonts w:ascii="Times New Roman" w:hAnsi="Times New Roman" w:cs="Times New Roman"/>
          <w:szCs w:val="24"/>
        </w:rPr>
        <w:instrText xml:space="preserve"> SEQ Figure \* ARABIC </w:instrText>
      </w:r>
      <w:r w:rsidR="009D5422" w:rsidRPr="00E115CF">
        <w:rPr>
          <w:rFonts w:ascii="Times New Roman" w:hAnsi="Times New Roman" w:cs="Times New Roman"/>
          <w:szCs w:val="24"/>
        </w:rPr>
        <w:fldChar w:fldCharType="separate"/>
      </w:r>
      <w:r w:rsidRPr="00E115CF">
        <w:rPr>
          <w:rFonts w:ascii="Times New Roman" w:hAnsi="Times New Roman" w:cs="Times New Roman"/>
          <w:noProof/>
          <w:szCs w:val="24"/>
        </w:rPr>
        <w:t>4</w:t>
      </w:r>
      <w:r w:rsidR="009D5422" w:rsidRPr="00E115CF">
        <w:rPr>
          <w:rFonts w:ascii="Times New Roman" w:hAnsi="Times New Roman" w:cs="Times New Roman"/>
          <w:szCs w:val="24"/>
        </w:rPr>
        <w:fldChar w:fldCharType="end"/>
      </w:r>
      <w:r w:rsidRPr="00E115CF">
        <w:rPr>
          <w:rFonts w:ascii="Times New Roman" w:hAnsi="Times New Roman" w:cs="Times New Roman"/>
          <w:szCs w:val="24"/>
        </w:rPr>
        <w:t xml:space="preserve">: Changes in the current habitat suitability of buckwheat crop in Nepal with future </w:t>
      </w:r>
      <w:r w:rsidRPr="00E115CF">
        <w:rPr>
          <w:rFonts w:ascii="Times New Roman" w:hAnsi="Times New Roman" w:cs="Times New Roman"/>
          <w:szCs w:val="14"/>
        </w:rPr>
        <w:t>climate in different RCP's (Red regions represent the predicted most suitable (&gt;50% probability), blue moderate</w:t>
      </w:r>
      <w:r>
        <w:rPr>
          <w:rFonts w:ascii="Times New Roman" w:hAnsi="Times New Roman" w:cs="Times New Roman"/>
          <w:szCs w:val="14"/>
        </w:rPr>
        <w:t xml:space="preserve"> </w:t>
      </w:r>
      <w:r w:rsidRPr="00E115CF">
        <w:rPr>
          <w:rFonts w:ascii="Times New Roman" w:hAnsi="Times New Roman" w:cs="Times New Roman"/>
          <w:szCs w:val="14"/>
        </w:rPr>
        <w:t>(25-49% probability) and yellow least suitable (&lt;25%probablity) areas.</w:t>
      </w:r>
    </w:p>
    <w:p w14:paraId="14BF262D" w14:textId="77777777" w:rsidR="00553800" w:rsidRDefault="00553800" w:rsidP="00553800">
      <w:pPr>
        <w:autoSpaceDE w:val="0"/>
        <w:autoSpaceDN w:val="0"/>
        <w:adjustRightInd w:val="0"/>
        <w:spacing w:after="0" w:line="360" w:lineRule="auto"/>
        <w:rPr>
          <w:rFonts w:ascii="Times New Roman" w:hAnsi="Times New Roman" w:cs="Times New Roman"/>
          <w:sz w:val="24"/>
          <w:szCs w:val="14"/>
        </w:rPr>
      </w:pPr>
    </w:p>
    <w:p w14:paraId="04283C28"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14"/>
        </w:rPr>
        <w:t xml:space="preserve">Under current climatic conditions, the overall distribution of most suitable habitat of buckwheat was predicted  within 289 to 4441m elevations, however, major suitable zone (red </w:t>
      </w:r>
      <w:proofErr w:type="spellStart"/>
      <w:r>
        <w:rPr>
          <w:rFonts w:ascii="Times New Roman" w:hAnsi="Times New Roman" w:cs="Times New Roman"/>
          <w:sz w:val="24"/>
          <w:szCs w:val="14"/>
        </w:rPr>
        <w:t>coloured</w:t>
      </w:r>
      <w:proofErr w:type="spellEnd"/>
      <w:r>
        <w:rPr>
          <w:rFonts w:ascii="Times New Roman" w:hAnsi="Times New Roman" w:cs="Times New Roman"/>
          <w:sz w:val="24"/>
          <w:szCs w:val="14"/>
        </w:rPr>
        <w:t xml:space="preserve"> in map)  occurred in middle parts of the country excluding  lowland plain and upper elevation zone. </w:t>
      </w:r>
      <w:r>
        <w:rPr>
          <w:rFonts w:ascii="Times New Roman" w:hAnsi="Times New Roman" w:cs="Times New Roman"/>
          <w:sz w:val="24"/>
          <w:szCs w:val="24"/>
        </w:rPr>
        <w:t>At present scenario total suitable habitat for buckwheat cultivation was 46.</w:t>
      </w:r>
      <w:r w:rsidRPr="00F70641">
        <w:rPr>
          <w:rFonts w:ascii="Times New Roman" w:eastAsia="Times New Roman" w:hAnsi="Times New Roman" w:cs="Times New Roman"/>
          <w:color w:val="000000"/>
          <w:sz w:val="24"/>
        </w:rPr>
        <w:t>6</w:t>
      </w:r>
      <w:r>
        <w:rPr>
          <w:rFonts w:ascii="Times New Roman" w:eastAsia="Times New Roman" w:hAnsi="Times New Roman" w:cs="Times New Roman"/>
          <w:color w:val="000000"/>
          <w:sz w:val="24"/>
        </w:rPr>
        <w:t>% (</w:t>
      </w:r>
      <w:r w:rsidRPr="00F70641">
        <w:rPr>
          <w:rFonts w:ascii="Times New Roman" w:eastAsia="Times New Roman" w:hAnsi="Times New Roman" w:cs="Times New Roman"/>
          <w:color w:val="000000"/>
          <w:sz w:val="24"/>
        </w:rPr>
        <w:t>9121.33</w:t>
      </w:r>
      <w:r>
        <w:rPr>
          <w:rFonts w:ascii="Times New Roman" w:hAnsi="Times New Roman" w:cs="Times New Roman"/>
          <w:sz w:val="24"/>
          <w:szCs w:val="24"/>
        </w:rPr>
        <w:t>square kilometers) of Nepal including cultivated land, shrub, bare and grass land of the country (Figure4A and Table-6).</w:t>
      </w:r>
      <w:r w:rsidRPr="002F4273">
        <w:rPr>
          <w:rFonts w:ascii="Times New Roman" w:hAnsi="Times New Roman" w:cs="Times New Roman"/>
          <w:sz w:val="24"/>
        </w:rPr>
        <w:t xml:space="preserve"> </w:t>
      </w:r>
      <w:proofErr w:type="spellStart"/>
      <w:r w:rsidRPr="002326EF">
        <w:rPr>
          <w:rFonts w:ascii="Times New Roman" w:hAnsi="Times New Roman" w:cs="Times New Roman"/>
          <w:sz w:val="24"/>
        </w:rPr>
        <w:t>Physiographically</w:t>
      </w:r>
      <w:proofErr w:type="spellEnd"/>
      <w:r w:rsidRPr="002326EF">
        <w:rPr>
          <w:rFonts w:ascii="Times New Roman" w:hAnsi="Times New Roman" w:cs="Times New Roman"/>
          <w:sz w:val="24"/>
        </w:rPr>
        <w:t xml:space="preserve">, the predicted potential </w:t>
      </w:r>
      <w:r>
        <w:rPr>
          <w:rFonts w:ascii="Times New Roman" w:hAnsi="Times New Roman" w:cs="Times New Roman"/>
          <w:sz w:val="24"/>
        </w:rPr>
        <w:t>suitable habitat</w:t>
      </w:r>
      <w:r w:rsidRPr="002326EF">
        <w:rPr>
          <w:rFonts w:ascii="Times New Roman" w:hAnsi="Times New Roman" w:cs="Times New Roman"/>
          <w:sz w:val="24"/>
        </w:rPr>
        <w:t xml:space="preserve"> suggested that </w:t>
      </w:r>
      <w:r>
        <w:rPr>
          <w:rFonts w:ascii="Times New Roman" w:hAnsi="Times New Roman" w:cs="Times New Roman"/>
          <w:sz w:val="24"/>
        </w:rPr>
        <w:t xml:space="preserve">the </w:t>
      </w:r>
      <w:r w:rsidRPr="002326EF">
        <w:rPr>
          <w:rFonts w:ascii="Times New Roman" w:hAnsi="Times New Roman" w:cs="Times New Roman"/>
          <w:sz w:val="24"/>
        </w:rPr>
        <w:t xml:space="preserve">most suitable area for </w:t>
      </w:r>
      <w:r>
        <w:rPr>
          <w:rFonts w:ascii="Times New Roman" w:hAnsi="Times New Roman" w:cs="Times New Roman"/>
          <w:sz w:val="24"/>
        </w:rPr>
        <w:t>buckwheat were in the</w:t>
      </w:r>
      <w:r w:rsidRPr="002326EF">
        <w:rPr>
          <w:rFonts w:ascii="Times New Roman" w:hAnsi="Times New Roman" w:cs="Times New Roman"/>
          <w:sz w:val="24"/>
        </w:rPr>
        <w:t xml:space="preserve"> Siwalik, mid-hill and mountain region of Nepal</w:t>
      </w:r>
      <w:r>
        <w:rPr>
          <w:rFonts w:ascii="Times New Roman" w:hAnsi="Times New Roman" w:cs="Times New Roman"/>
          <w:sz w:val="24"/>
        </w:rPr>
        <w:t xml:space="preserve"> (Figure4A)</w:t>
      </w:r>
      <w:r>
        <w:rPr>
          <w:rFonts w:ascii="Times New Roman" w:hAnsi="Times New Roman" w:cs="Times New Roman"/>
          <w:sz w:val="24"/>
          <w:szCs w:val="24"/>
        </w:rPr>
        <w:t xml:space="preserve">. Similarly, mid hills and lower parts of mountain regions of central and eastern part of the country showed more suitability than the lower plain regions and western parts of the country (Figure-4A). </w:t>
      </w:r>
    </w:p>
    <w:p w14:paraId="169879AA" w14:textId="77777777" w:rsidR="00553800" w:rsidRPr="0028048D" w:rsidRDefault="00553800" w:rsidP="00553800">
      <w:pPr>
        <w:autoSpaceDE w:val="0"/>
        <w:autoSpaceDN w:val="0"/>
        <w:adjustRightInd w:val="0"/>
        <w:spacing w:after="0" w:line="360" w:lineRule="auto"/>
        <w:jc w:val="both"/>
        <w:rPr>
          <w:rFonts w:ascii="Times New Roman" w:hAnsi="Times New Roman" w:cs="Times New Roman"/>
          <w:b/>
          <w:sz w:val="24"/>
          <w:szCs w:val="24"/>
        </w:rPr>
      </w:pPr>
      <w:r w:rsidRPr="0028048D">
        <w:rPr>
          <w:rFonts w:ascii="Times New Roman" w:hAnsi="Times New Roman" w:cs="Times New Roman"/>
          <w:b/>
          <w:sz w:val="24"/>
          <w:szCs w:val="24"/>
        </w:rPr>
        <w:t>Future distribution prediction</w:t>
      </w:r>
    </w:p>
    <w:p w14:paraId="72802BE6" w14:textId="77777777" w:rsidR="00553800" w:rsidRPr="00936ACE"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elevation range of predicted suitable habitat for buckwheat from the model indicated that suitability would slightly shrink in uppermost elevation and expands towards the lower most elevation zone in future scenarios with different RCPs for 2050 and 2070. The number of pixels within different elevation of Nepal was counted under all RCPs to predict climatically most suitable area. The number of pixels shows that elevation wise predicted habitat suitability having probabilities with more than 50% indicated that 1000-2000m elevation has most suitable habitat for buckwheat followed by 2000-3000m with greatest concentration of pixels (potential suitable area or predicted area) (Figure-5).</w:t>
      </w:r>
    </w:p>
    <w:p w14:paraId="3A20F8C9" w14:textId="77777777" w:rsidR="00553800" w:rsidRPr="00936ACE" w:rsidRDefault="00553800" w:rsidP="00553800">
      <w:pPr>
        <w:pStyle w:val="Caption"/>
        <w:keepNext/>
        <w:rPr>
          <w:rFonts w:ascii="Times New Roman" w:hAnsi="Times New Roman" w:cs="Times New Roman"/>
          <w:sz w:val="20"/>
        </w:rPr>
      </w:pPr>
      <w:r w:rsidRPr="00936ACE">
        <w:rPr>
          <w:rFonts w:ascii="Times New Roman" w:hAnsi="Times New Roman" w:cs="Times New Roman"/>
          <w:sz w:val="20"/>
        </w:rPr>
        <w:lastRenderedPageBreak/>
        <w:t xml:space="preserve">Table </w:t>
      </w:r>
      <w:r w:rsidR="009D5422" w:rsidRPr="00936ACE">
        <w:rPr>
          <w:rFonts w:ascii="Times New Roman" w:hAnsi="Times New Roman" w:cs="Times New Roman"/>
          <w:sz w:val="20"/>
        </w:rPr>
        <w:fldChar w:fldCharType="begin"/>
      </w:r>
      <w:r w:rsidRPr="00936ACE">
        <w:rPr>
          <w:rFonts w:ascii="Times New Roman" w:hAnsi="Times New Roman" w:cs="Times New Roman"/>
          <w:sz w:val="20"/>
        </w:rPr>
        <w:instrText xml:space="preserve"> SEQ Table \* ARABIC </w:instrText>
      </w:r>
      <w:r w:rsidR="009D5422" w:rsidRPr="00936ACE">
        <w:rPr>
          <w:rFonts w:ascii="Times New Roman" w:hAnsi="Times New Roman" w:cs="Times New Roman"/>
          <w:sz w:val="20"/>
        </w:rPr>
        <w:fldChar w:fldCharType="separate"/>
      </w:r>
      <w:r w:rsidRPr="00936ACE">
        <w:rPr>
          <w:rFonts w:ascii="Times New Roman" w:hAnsi="Times New Roman" w:cs="Times New Roman"/>
          <w:noProof/>
          <w:sz w:val="20"/>
        </w:rPr>
        <w:t>4</w:t>
      </w:r>
      <w:r w:rsidR="009D5422" w:rsidRPr="00936ACE">
        <w:rPr>
          <w:rFonts w:ascii="Times New Roman" w:hAnsi="Times New Roman" w:cs="Times New Roman"/>
          <w:sz w:val="20"/>
        </w:rPr>
        <w:fldChar w:fldCharType="end"/>
      </w:r>
      <w:r w:rsidRPr="00936ACE">
        <w:rPr>
          <w:rFonts w:ascii="Times New Roman" w:hAnsi="Times New Roman" w:cs="Times New Roman"/>
          <w:sz w:val="20"/>
        </w:rPr>
        <w:t>: Elevation range of buckwheat distribution (current and future scenarios)</w:t>
      </w:r>
    </w:p>
    <w:tbl>
      <w:tblPr>
        <w:tblStyle w:val="TableGrid"/>
        <w:tblW w:w="5000" w:type="pct"/>
        <w:tblLayout w:type="fixed"/>
        <w:tblLook w:val="04A0" w:firstRow="1" w:lastRow="0" w:firstColumn="1" w:lastColumn="0" w:noHBand="0" w:noVBand="1"/>
      </w:tblPr>
      <w:tblGrid>
        <w:gridCol w:w="1368"/>
        <w:gridCol w:w="710"/>
        <w:gridCol w:w="939"/>
        <w:gridCol w:w="938"/>
        <w:gridCol w:w="938"/>
        <w:gridCol w:w="938"/>
        <w:gridCol w:w="938"/>
        <w:gridCol w:w="938"/>
        <w:gridCol w:w="938"/>
        <w:gridCol w:w="931"/>
      </w:tblGrid>
      <w:tr w:rsidR="00553800" w:rsidRPr="00D63E79" w14:paraId="2C1B3A28" w14:textId="77777777" w:rsidTr="0021551A">
        <w:trPr>
          <w:trHeight w:val="300"/>
        </w:trPr>
        <w:tc>
          <w:tcPr>
            <w:tcW w:w="714" w:type="pct"/>
            <w:noWrap/>
            <w:hideMark/>
          </w:tcPr>
          <w:p w14:paraId="1DF515F5" w14:textId="77777777"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Elevation(m)</w:t>
            </w:r>
          </w:p>
        </w:tc>
        <w:tc>
          <w:tcPr>
            <w:tcW w:w="370" w:type="pct"/>
            <w:noWrap/>
            <w:hideMark/>
          </w:tcPr>
          <w:p w14:paraId="5E5810CC" w14:textId="77777777"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Current</w:t>
            </w:r>
          </w:p>
        </w:tc>
        <w:tc>
          <w:tcPr>
            <w:tcW w:w="490" w:type="pct"/>
            <w:noWrap/>
            <w:hideMark/>
          </w:tcPr>
          <w:p w14:paraId="7389562C" w14:textId="77777777"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RCP2.6_2050</w:t>
            </w:r>
          </w:p>
        </w:tc>
        <w:tc>
          <w:tcPr>
            <w:tcW w:w="490" w:type="pct"/>
            <w:noWrap/>
            <w:hideMark/>
          </w:tcPr>
          <w:p w14:paraId="76BBBDAF" w14:textId="77777777"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RCP2.6_2070</w:t>
            </w:r>
          </w:p>
        </w:tc>
        <w:tc>
          <w:tcPr>
            <w:tcW w:w="490" w:type="pct"/>
            <w:noWrap/>
            <w:hideMark/>
          </w:tcPr>
          <w:p w14:paraId="1B68CB67" w14:textId="77777777"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RCP4.5_2050</w:t>
            </w:r>
          </w:p>
        </w:tc>
        <w:tc>
          <w:tcPr>
            <w:tcW w:w="490" w:type="pct"/>
            <w:noWrap/>
            <w:hideMark/>
          </w:tcPr>
          <w:p w14:paraId="1E4FE664" w14:textId="77777777"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RCP4.5_2070</w:t>
            </w:r>
          </w:p>
        </w:tc>
        <w:tc>
          <w:tcPr>
            <w:tcW w:w="490" w:type="pct"/>
            <w:noWrap/>
            <w:hideMark/>
          </w:tcPr>
          <w:p w14:paraId="7A46581A" w14:textId="77777777"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RCP6.0_2050</w:t>
            </w:r>
          </w:p>
        </w:tc>
        <w:tc>
          <w:tcPr>
            <w:tcW w:w="490" w:type="pct"/>
            <w:noWrap/>
            <w:hideMark/>
          </w:tcPr>
          <w:p w14:paraId="77AECC1D" w14:textId="77777777"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RCP6.0_2070</w:t>
            </w:r>
          </w:p>
        </w:tc>
        <w:tc>
          <w:tcPr>
            <w:tcW w:w="490" w:type="pct"/>
            <w:noWrap/>
            <w:hideMark/>
          </w:tcPr>
          <w:p w14:paraId="07D95951" w14:textId="77777777"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RCP8.5_2050</w:t>
            </w:r>
          </w:p>
        </w:tc>
        <w:tc>
          <w:tcPr>
            <w:tcW w:w="487" w:type="pct"/>
            <w:noWrap/>
            <w:hideMark/>
          </w:tcPr>
          <w:p w14:paraId="384437BE" w14:textId="77777777" w:rsidR="00553800" w:rsidRPr="00E115CF" w:rsidRDefault="00553800" w:rsidP="0021551A">
            <w:pPr>
              <w:spacing w:line="240" w:lineRule="exact"/>
              <w:rPr>
                <w:rFonts w:ascii="Times New Roman" w:eastAsia="Times New Roman" w:hAnsi="Times New Roman" w:cs="Times New Roman"/>
                <w:b/>
                <w:color w:val="000000"/>
                <w:sz w:val="20"/>
              </w:rPr>
            </w:pPr>
            <w:r w:rsidRPr="00E115CF">
              <w:rPr>
                <w:rFonts w:ascii="Times New Roman" w:eastAsia="Times New Roman" w:hAnsi="Times New Roman" w:cs="Times New Roman"/>
                <w:b/>
                <w:color w:val="000000"/>
                <w:sz w:val="20"/>
              </w:rPr>
              <w:t>RCP8.5_2070</w:t>
            </w:r>
          </w:p>
        </w:tc>
      </w:tr>
      <w:tr w:rsidR="00553800" w:rsidRPr="00D63E79" w14:paraId="7B6077D7" w14:textId="77777777" w:rsidTr="0021551A">
        <w:trPr>
          <w:trHeight w:val="300"/>
        </w:trPr>
        <w:tc>
          <w:tcPr>
            <w:tcW w:w="714" w:type="pct"/>
            <w:noWrap/>
            <w:hideMark/>
          </w:tcPr>
          <w:p w14:paraId="2B92EAF9" w14:textId="77777777" w:rsidR="00553800" w:rsidRPr="00D63E79" w:rsidRDefault="00553800" w:rsidP="0021551A">
            <w:pPr>
              <w:spacing w:line="240" w:lineRule="exact"/>
              <w:rPr>
                <w:rFonts w:ascii="Times New Roman" w:eastAsia="Times New Roman" w:hAnsi="Times New Roman" w:cs="Times New Roman"/>
                <w:color w:val="000000"/>
              </w:rPr>
            </w:pPr>
            <w:r w:rsidRPr="00D63E79">
              <w:rPr>
                <w:rFonts w:ascii="Times New Roman" w:eastAsia="Times New Roman" w:hAnsi="Times New Roman" w:cs="Times New Roman"/>
                <w:color w:val="000000"/>
              </w:rPr>
              <w:t xml:space="preserve">Maximum </w:t>
            </w:r>
          </w:p>
        </w:tc>
        <w:tc>
          <w:tcPr>
            <w:tcW w:w="370" w:type="pct"/>
            <w:noWrap/>
            <w:hideMark/>
          </w:tcPr>
          <w:p w14:paraId="3E4D0F26"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4441</w:t>
            </w:r>
          </w:p>
        </w:tc>
        <w:tc>
          <w:tcPr>
            <w:tcW w:w="490" w:type="pct"/>
            <w:noWrap/>
            <w:hideMark/>
          </w:tcPr>
          <w:p w14:paraId="2D4B0397"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3965</w:t>
            </w:r>
          </w:p>
        </w:tc>
        <w:tc>
          <w:tcPr>
            <w:tcW w:w="490" w:type="pct"/>
            <w:noWrap/>
            <w:hideMark/>
          </w:tcPr>
          <w:p w14:paraId="31D58914"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3983</w:t>
            </w:r>
          </w:p>
        </w:tc>
        <w:tc>
          <w:tcPr>
            <w:tcW w:w="490" w:type="pct"/>
            <w:noWrap/>
            <w:hideMark/>
          </w:tcPr>
          <w:p w14:paraId="67F89A35"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4197</w:t>
            </w:r>
          </w:p>
        </w:tc>
        <w:tc>
          <w:tcPr>
            <w:tcW w:w="490" w:type="pct"/>
            <w:noWrap/>
            <w:hideMark/>
          </w:tcPr>
          <w:p w14:paraId="4740CA35"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4236</w:t>
            </w:r>
          </w:p>
        </w:tc>
        <w:tc>
          <w:tcPr>
            <w:tcW w:w="490" w:type="pct"/>
            <w:noWrap/>
            <w:hideMark/>
          </w:tcPr>
          <w:p w14:paraId="1B9A1CC3"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3983</w:t>
            </w:r>
          </w:p>
        </w:tc>
        <w:tc>
          <w:tcPr>
            <w:tcW w:w="490" w:type="pct"/>
            <w:noWrap/>
            <w:hideMark/>
          </w:tcPr>
          <w:p w14:paraId="024E1F96"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4147</w:t>
            </w:r>
          </w:p>
        </w:tc>
        <w:tc>
          <w:tcPr>
            <w:tcW w:w="490" w:type="pct"/>
            <w:noWrap/>
            <w:hideMark/>
          </w:tcPr>
          <w:p w14:paraId="0A1E808E"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4368</w:t>
            </w:r>
          </w:p>
        </w:tc>
        <w:tc>
          <w:tcPr>
            <w:tcW w:w="487" w:type="pct"/>
            <w:noWrap/>
            <w:hideMark/>
          </w:tcPr>
          <w:p w14:paraId="4F3690DE"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4360</w:t>
            </w:r>
          </w:p>
        </w:tc>
      </w:tr>
      <w:tr w:rsidR="00553800" w:rsidRPr="00D63E79" w14:paraId="085D1003" w14:textId="77777777" w:rsidTr="0021551A">
        <w:trPr>
          <w:trHeight w:val="300"/>
        </w:trPr>
        <w:tc>
          <w:tcPr>
            <w:tcW w:w="714" w:type="pct"/>
            <w:noWrap/>
            <w:hideMark/>
          </w:tcPr>
          <w:p w14:paraId="3EE276E8" w14:textId="77777777" w:rsidR="00553800" w:rsidRPr="00D63E79" w:rsidRDefault="00553800" w:rsidP="0021551A">
            <w:pPr>
              <w:spacing w:line="240" w:lineRule="exact"/>
              <w:rPr>
                <w:rFonts w:ascii="Times New Roman" w:eastAsia="Times New Roman" w:hAnsi="Times New Roman" w:cs="Times New Roman"/>
                <w:color w:val="000000"/>
              </w:rPr>
            </w:pPr>
            <w:r w:rsidRPr="00D63E79">
              <w:rPr>
                <w:rFonts w:ascii="Times New Roman" w:eastAsia="Times New Roman" w:hAnsi="Times New Roman" w:cs="Times New Roman"/>
                <w:color w:val="000000"/>
              </w:rPr>
              <w:t xml:space="preserve">Minimum </w:t>
            </w:r>
          </w:p>
        </w:tc>
        <w:tc>
          <w:tcPr>
            <w:tcW w:w="370" w:type="pct"/>
            <w:noWrap/>
            <w:hideMark/>
          </w:tcPr>
          <w:p w14:paraId="10F8693E"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289</w:t>
            </w:r>
          </w:p>
        </w:tc>
        <w:tc>
          <w:tcPr>
            <w:tcW w:w="490" w:type="pct"/>
            <w:noWrap/>
            <w:hideMark/>
          </w:tcPr>
          <w:p w14:paraId="24EA2387"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268</w:t>
            </w:r>
          </w:p>
        </w:tc>
        <w:tc>
          <w:tcPr>
            <w:tcW w:w="490" w:type="pct"/>
            <w:noWrap/>
            <w:hideMark/>
          </w:tcPr>
          <w:p w14:paraId="4561A7C4"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268</w:t>
            </w:r>
          </w:p>
        </w:tc>
        <w:tc>
          <w:tcPr>
            <w:tcW w:w="490" w:type="pct"/>
            <w:noWrap/>
            <w:hideMark/>
          </w:tcPr>
          <w:p w14:paraId="4E6DED1C"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208</w:t>
            </w:r>
          </w:p>
        </w:tc>
        <w:tc>
          <w:tcPr>
            <w:tcW w:w="490" w:type="pct"/>
            <w:noWrap/>
            <w:hideMark/>
          </w:tcPr>
          <w:p w14:paraId="6A2E1C04"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263</w:t>
            </w:r>
          </w:p>
        </w:tc>
        <w:tc>
          <w:tcPr>
            <w:tcW w:w="490" w:type="pct"/>
            <w:noWrap/>
            <w:hideMark/>
          </w:tcPr>
          <w:p w14:paraId="05F5C549"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279</w:t>
            </w:r>
          </w:p>
        </w:tc>
        <w:tc>
          <w:tcPr>
            <w:tcW w:w="490" w:type="pct"/>
            <w:noWrap/>
            <w:hideMark/>
          </w:tcPr>
          <w:p w14:paraId="409E305A"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272</w:t>
            </w:r>
          </w:p>
        </w:tc>
        <w:tc>
          <w:tcPr>
            <w:tcW w:w="490" w:type="pct"/>
            <w:noWrap/>
            <w:hideMark/>
          </w:tcPr>
          <w:p w14:paraId="0FB1B454"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193</w:t>
            </w:r>
          </w:p>
        </w:tc>
        <w:tc>
          <w:tcPr>
            <w:tcW w:w="487" w:type="pct"/>
            <w:noWrap/>
            <w:hideMark/>
          </w:tcPr>
          <w:p w14:paraId="2F5FC6DE" w14:textId="77777777" w:rsidR="00553800" w:rsidRPr="00D63E79" w:rsidRDefault="00553800" w:rsidP="0021551A">
            <w:pPr>
              <w:spacing w:line="240" w:lineRule="exact"/>
              <w:jc w:val="right"/>
              <w:rPr>
                <w:rFonts w:ascii="Times New Roman" w:eastAsia="Times New Roman" w:hAnsi="Times New Roman" w:cs="Times New Roman"/>
                <w:color w:val="000000"/>
              </w:rPr>
            </w:pPr>
            <w:r w:rsidRPr="00D63E79">
              <w:rPr>
                <w:rFonts w:ascii="Times New Roman" w:eastAsia="Times New Roman" w:hAnsi="Times New Roman" w:cs="Times New Roman"/>
                <w:color w:val="000000"/>
              </w:rPr>
              <w:t>126</w:t>
            </w:r>
          </w:p>
        </w:tc>
      </w:tr>
    </w:tbl>
    <w:p w14:paraId="753C0300" w14:textId="77777777" w:rsidR="00553800" w:rsidRDefault="00553800" w:rsidP="00553800">
      <w:pPr>
        <w:pStyle w:val="Caption"/>
        <w:keepNext/>
        <w:spacing w:line="360" w:lineRule="auto"/>
      </w:pPr>
    </w:p>
    <w:tbl>
      <w:tblPr>
        <w:tblStyle w:val="TableGrid"/>
        <w:tblW w:w="11070" w:type="dxa"/>
        <w:tblInd w:w="-882" w:type="dxa"/>
        <w:tblLook w:val="04A0" w:firstRow="1" w:lastRow="0" w:firstColumn="1" w:lastColumn="0" w:noHBand="0" w:noVBand="1"/>
      </w:tblPr>
      <w:tblGrid>
        <w:gridCol w:w="5376"/>
        <w:gridCol w:w="5886"/>
      </w:tblGrid>
      <w:tr w:rsidR="00553800" w14:paraId="21F95618" w14:textId="77777777" w:rsidTr="0021551A">
        <w:tc>
          <w:tcPr>
            <w:tcW w:w="5400" w:type="dxa"/>
          </w:tcPr>
          <w:p w14:paraId="1A4C14E2" w14:textId="77777777" w:rsidR="00553800" w:rsidRDefault="00553800" w:rsidP="0021551A">
            <w:pPr>
              <w:pStyle w:val="Caption"/>
              <w:keepNext/>
              <w:spacing w:line="360" w:lineRule="auto"/>
            </w:pPr>
            <w:r w:rsidRPr="00E548F0">
              <w:rPr>
                <w:noProof/>
              </w:rPr>
              <w:drawing>
                <wp:inline distT="0" distB="0" distL="0" distR="0" wp14:anchorId="74BFBB67" wp14:editId="7A8545D1">
                  <wp:extent cx="3242624" cy="2196445"/>
                  <wp:effectExtent l="19050" t="0" r="14926"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c>
          <w:tcPr>
            <w:tcW w:w="5670" w:type="dxa"/>
          </w:tcPr>
          <w:p w14:paraId="73C9DB92" w14:textId="77777777" w:rsidR="00553800" w:rsidRDefault="00553800" w:rsidP="0021551A">
            <w:pPr>
              <w:pStyle w:val="Caption"/>
              <w:keepNext/>
              <w:spacing w:line="360" w:lineRule="auto"/>
            </w:pPr>
            <w:r w:rsidRPr="00E548F0">
              <w:rPr>
                <w:noProof/>
              </w:rPr>
              <w:drawing>
                <wp:inline distT="0" distB="0" distL="0" distR="0" wp14:anchorId="65D4563D" wp14:editId="1DFD50FB">
                  <wp:extent cx="3553708" cy="2121031"/>
                  <wp:effectExtent l="19050" t="0" r="27692" b="0"/>
                  <wp:docPr id="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r>
    </w:tbl>
    <w:p w14:paraId="7568997A" w14:textId="77777777" w:rsidR="00553800" w:rsidRPr="00E115CF" w:rsidRDefault="00553800" w:rsidP="00553800">
      <w:pPr>
        <w:pStyle w:val="Caption"/>
        <w:spacing w:line="360" w:lineRule="auto"/>
        <w:ind w:left="630" w:hanging="630"/>
        <w:rPr>
          <w:rFonts w:ascii="Times New Roman" w:hAnsi="Times New Roman" w:cs="Times New Roman"/>
          <w:color w:val="auto"/>
          <w:sz w:val="22"/>
        </w:rPr>
      </w:pPr>
      <w:r w:rsidRPr="00E115CF">
        <w:rPr>
          <w:rFonts w:ascii="Times New Roman" w:hAnsi="Times New Roman" w:cs="Times New Roman"/>
          <w:color w:val="auto"/>
          <w:sz w:val="22"/>
        </w:rPr>
        <w:t xml:space="preserve">Figure </w:t>
      </w:r>
      <w:r w:rsidR="009D5422" w:rsidRPr="00E115CF">
        <w:rPr>
          <w:rFonts w:ascii="Times New Roman" w:hAnsi="Times New Roman" w:cs="Times New Roman"/>
          <w:color w:val="auto"/>
          <w:sz w:val="22"/>
        </w:rPr>
        <w:fldChar w:fldCharType="begin"/>
      </w:r>
      <w:r w:rsidRPr="00E115CF">
        <w:rPr>
          <w:rFonts w:ascii="Times New Roman" w:hAnsi="Times New Roman" w:cs="Times New Roman"/>
          <w:color w:val="auto"/>
          <w:sz w:val="22"/>
        </w:rPr>
        <w:instrText xml:space="preserve"> SEQ Figure \* ARABIC </w:instrText>
      </w:r>
      <w:r w:rsidR="009D5422" w:rsidRPr="00E115CF">
        <w:rPr>
          <w:rFonts w:ascii="Times New Roman" w:hAnsi="Times New Roman" w:cs="Times New Roman"/>
          <w:color w:val="auto"/>
          <w:sz w:val="22"/>
        </w:rPr>
        <w:fldChar w:fldCharType="separate"/>
      </w:r>
      <w:r w:rsidRPr="00E115CF">
        <w:rPr>
          <w:rFonts w:ascii="Times New Roman" w:hAnsi="Times New Roman" w:cs="Times New Roman"/>
          <w:noProof/>
          <w:color w:val="auto"/>
          <w:sz w:val="22"/>
        </w:rPr>
        <w:t>5</w:t>
      </w:r>
      <w:r w:rsidR="009D5422" w:rsidRPr="00E115CF">
        <w:rPr>
          <w:rFonts w:ascii="Times New Roman" w:hAnsi="Times New Roman" w:cs="Times New Roman"/>
          <w:color w:val="auto"/>
          <w:sz w:val="22"/>
        </w:rPr>
        <w:fldChar w:fldCharType="end"/>
      </w:r>
      <w:r w:rsidRPr="00E115CF">
        <w:rPr>
          <w:rFonts w:ascii="Times New Roman" w:hAnsi="Times New Roman" w:cs="Times New Roman"/>
          <w:color w:val="auto"/>
          <w:sz w:val="22"/>
        </w:rPr>
        <w:t xml:space="preserve"> : Elevation wise predicted habitat suitability of buckwheat in current and different RCPs for the year 2050 and 2070</w:t>
      </w:r>
    </w:p>
    <w:p w14:paraId="48D4D774" w14:textId="77777777" w:rsidR="00553800" w:rsidRDefault="00553800" w:rsidP="00553800">
      <w:pPr>
        <w:autoSpaceDE w:val="0"/>
        <w:autoSpaceDN w:val="0"/>
        <w:adjustRightInd w:val="0"/>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Changes on suitable area in future scenarios</w:t>
      </w:r>
    </w:p>
    <w:p w14:paraId="285A59FB" w14:textId="77777777" w:rsidR="00553800" w:rsidRPr="00F909DA"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w:t>
      </w:r>
      <w:r w:rsidRPr="00F909DA">
        <w:rPr>
          <w:rFonts w:ascii="Times New Roman" w:hAnsi="Times New Roman" w:cs="Times New Roman"/>
          <w:color w:val="000000"/>
          <w:sz w:val="24"/>
          <w:szCs w:val="24"/>
        </w:rPr>
        <w:t>otential suitable habitat of buckwheat under changing climatic s</w:t>
      </w:r>
      <w:r>
        <w:rPr>
          <w:rFonts w:ascii="Times New Roman" w:hAnsi="Times New Roman" w:cs="Times New Roman"/>
          <w:color w:val="000000"/>
          <w:sz w:val="24"/>
          <w:szCs w:val="24"/>
        </w:rPr>
        <w:t>cenarios in future is shown in F</w:t>
      </w:r>
      <w:r w:rsidRPr="00F909DA">
        <w:rPr>
          <w:rFonts w:ascii="Times New Roman" w:hAnsi="Times New Roman" w:cs="Times New Roman"/>
          <w:color w:val="000000"/>
          <w:sz w:val="24"/>
          <w:szCs w:val="24"/>
        </w:rPr>
        <w:t>igure2B-I</w:t>
      </w:r>
      <w:r>
        <w:rPr>
          <w:rFonts w:ascii="Times New Roman" w:hAnsi="Times New Roman" w:cs="Times New Roman"/>
          <w:color w:val="000000"/>
          <w:sz w:val="24"/>
          <w:szCs w:val="24"/>
        </w:rPr>
        <w:t>. Across all scenarios in two different periods, the predicted suitable area, changing scenarios of stable area, and quantification of loss, gain and net loss or gain of area in each individual case is presented in Table-5. This model clearly identified that suitable area for buckwheat would shrink in future with respect to current habitat under all RCPs for both 2050 and 2070. Under all RCPs the net shrink would ranges from 2.5 to5.8% by 2050 and 1.4 to 3.7% by 2070</w:t>
      </w:r>
      <w:r w:rsidRPr="00D82CF4">
        <w:rPr>
          <w:rFonts w:ascii="Times New Roman" w:hAnsi="Times New Roman" w:cs="Times New Roman"/>
          <w:color w:val="000000"/>
          <w:sz w:val="24"/>
          <w:szCs w:val="24"/>
        </w:rPr>
        <w:t xml:space="preserve"> (Table-5). Much shrinkage would occur in western Nepal however the area of gain and loss shows mixed pattern of increasing and decreasing under</w:t>
      </w:r>
      <w:r>
        <w:rPr>
          <w:rFonts w:ascii="Times New Roman" w:hAnsi="Times New Roman" w:cs="Times New Roman"/>
          <w:color w:val="000000"/>
          <w:sz w:val="24"/>
          <w:szCs w:val="24"/>
        </w:rPr>
        <w:t xml:space="preserve"> different RCP's for the periods of 2050 and 2070.</w:t>
      </w:r>
    </w:p>
    <w:p w14:paraId="2D3AA7AF" w14:textId="77777777" w:rsidR="00553800" w:rsidRPr="00F909DA" w:rsidRDefault="00553800" w:rsidP="00553800">
      <w:pPr>
        <w:pStyle w:val="Caption"/>
        <w:keepNext/>
        <w:spacing w:line="240" w:lineRule="exact"/>
        <w:ind w:left="720" w:hanging="720"/>
        <w:rPr>
          <w:b w:val="0"/>
        </w:rPr>
      </w:pPr>
      <w:r w:rsidRPr="005735A8">
        <w:rPr>
          <w:rFonts w:ascii="Times New Roman" w:hAnsi="Times New Roman" w:cs="Times New Roman"/>
          <w:color w:val="auto"/>
          <w:sz w:val="24"/>
        </w:rPr>
        <w:t xml:space="preserve">Table </w:t>
      </w:r>
      <w:r w:rsidR="009D5422" w:rsidRPr="005735A8">
        <w:rPr>
          <w:rFonts w:ascii="Times New Roman" w:hAnsi="Times New Roman" w:cs="Times New Roman"/>
          <w:color w:val="auto"/>
          <w:sz w:val="24"/>
        </w:rPr>
        <w:fldChar w:fldCharType="begin"/>
      </w:r>
      <w:r w:rsidRPr="005735A8">
        <w:rPr>
          <w:rFonts w:ascii="Times New Roman" w:hAnsi="Times New Roman" w:cs="Times New Roman"/>
          <w:color w:val="auto"/>
          <w:sz w:val="24"/>
        </w:rPr>
        <w:instrText xml:space="preserve"> SEQ Table \* ARABIC </w:instrText>
      </w:r>
      <w:r w:rsidR="009D5422" w:rsidRPr="005735A8">
        <w:rPr>
          <w:rFonts w:ascii="Times New Roman" w:hAnsi="Times New Roman" w:cs="Times New Roman"/>
          <w:color w:val="auto"/>
          <w:sz w:val="24"/>
        </w:rPr>
        <w:fldChar w:fldCharType="separate"/>
      </w:r>
      <w:r>
        <w:rPr>
          <w:rFonts w:ascii="Times New Roman" w:hAnsi="Times New Roman" w:cs="Times New Roman"/>
          <w:noProof/>
          <w:color w:val="auto"/>
          <w:sz w:val="24"/>
        </w:rPr>
        <w:t>5</w:t>
      </w:r>
      <w:r w:rsidR="009D5422" w:rsidRPr="005735A8">
        <w:rPr>
          <w:rFonts w:ascii="Times New Roman" w:hAnsi="Times New Roman" w:cs="Times New Roman"/>
          <w:color w:val="auto"/>
          <w:sz w:val="24"/>
        </w:rPr>
        <w:fldChar w:fldCharType="end"/>
      </w:r>
      <w:r w:rsidRPr="00F909DA">
        <w:rPr>
          <w:rFonts w:ascii="Times New Roman" w:hAnsi="Times New Roman" w:cs="Times New Roman"/>
          <w:color w:val="auto"/>
          <w:sz w:val="24"/>
        </w:rPr>
        <w:t xml:space="preserve"> </w:t>
      </w:r>
      <w:r w:rsidRPr="00F909DA">
        <w:rPr>
          <w:rFonts w:ascii="Times New Roman" w:hAnsi="Times New Roman" w:cs="Times New Roman"/>
          <w:b w:val="0"/>
          <w:color w:val="auto"/>
          <w:sz w:val="24"/>
        </w:rPr>
        <w:t>Changes in area (Suitable, stable, gain and loss) in future with respect to current scenarios Km</w:t>
      </w:r>
      <w:r w:rsidRPr="00F909DA">
        <w:rPr>
          <w:rFonts w:ascii="Times New Roman" w:hAnsi="Times New Roman" w:cs="Times New Roman"/>
          <w:b w:val="0"/>
          <w:color w:val="auto"/>
          <w:sz w:val="24"/>
          <w:vertAlign w:val="superscript"/>
        </w:rPr>
        <w:t>2</w:t>
      </w:r>
      <w:r>
        <w:rPr>
          <w:rFonts w:ascii="Times New Roman" w:hAnsi="Times New Roman" w:cs="Times New Roman"/>
          <w:b w:val="0"/>
          <w:color w:val="auto"/>
          <w:sz w:val="24"/>
          <w:vertAlign w:val="superscript"/>
        </w:rPr>
        <w:t xml:space="preserve"> </w:t>
      </w:r>
      <w:r w:rsidRPr="00F909DA">
        <w:rPr>
          <w:rFonts w:ascii="Times New Roman" w:hAnsi="Times New Roman" w:cs="Times New Roman"/>
          <w:b w:val="0"/>
          <w:color w:val="auto"/>
          <w:sz w:val="24"/>
        </w:rPr>
        <w:t>(%)</w:t>
      </w:r>
    </w:p>
    <w:tbl>
      <w:tblPr>
        <w:tblStyle w:val="TableGrid"/>
        <w:tblW w:w="9558" w:type="dxa"/>
        <w:tblLook w:val="04A0" w:firstRow="1" w:lastRow="0" w:firstColumn="1" w:lastColumn="0" w:noHBand="0" w:noVBand="1"/>
      </w:tblPr>
      <w:tblGrid>
        <w:gridCol w:w="2268"/>
        <w:gridCol w:w="2007"/>
        <w:gridCol w:w="1456"/>
        <w:gridCol w:w="1576"/>
        <w:gridCol w:w="2251"/>
      </w:tblGrid>
      <w:tr w:rsidR="00553800" w:rsidRPr="00F70641" w14:paraId="2CB28E9D" w14:textId="77777777" w:rsidTr="0021551A">
        <w:trPr>
          <w:trHeight w:val="20"/>
        </w:trPr>
        <w:tc>
          <w:tcPr>
            <w:tcW w:w="9558" w:type="dxa"/>
            <w:gridSpan w:val="5"/>
            <w:noWrap/>
            <w:hideMark/>
          </w:tcPr>
          <w:p w14:paraId="3E3FB293" w14:textId="77777777" w:rsidR="00553800" w:rsidRPr="00C14655" w:rsidRDefault="00553800" w:rsidP="0021551A">
            <w:pPr>
              <w:spacing w:line="240" w:lineRule="exact"/>
              <w:rPr>
                <w:rFonts w:ascii="Times New Roman" w:eastAsia="Times New Roman" w:hAnsi="Times New Roman" w:cs="Times New Roman"/>
                <w:b/>
              </w:rPr>
            </w:pPr>
            <w:r w:rsidRPr="00C14655">
              <w:rPr>
                <w:rFonts w:ascii="Times New Roman" w:eastAsia="Times New Roman" w:hAnsi="Times New Roman" w:cs="Times New Roman"/>
                <w:b/>
              </w:rPr>
              <w:t>Area predicted by Maxent Model</w:t>
            </w:r>
          </w:p>
        </w:tc>
      </w:tr>
      <w:tr w:rsidR="00553800" w:rsidRPr="00F70641" w14:paraId="7C40C853" w14:textId="77777777" w:rsidTr="0021551A">
        <w:trPr>
          <w:trHeight w:val="20"/>
        </w:trPr>
        <w:tc>
          <w:tcPr>
            <w:tcW w:w="2268" w:type="dxa"/>
            <w:noWrap/>
            <w:hideMark/>
          </w:tcPr>
          <w:p w14:paraId="5915F560" w14:textId="77777777" w:rsidR="00553800" w:rsidRPr="00C14655" w:rsidRDefault="00553800" w:rsidP="0021551A">
            <w:pPr>
              <w:spacing w:line="240" w:lineRule="exact"/>
              <w:rPr>
                <w:rFonts w:ascii="Times New Roman" w:eastAsia="Times New Roman" w:hAnsi="Times New Roman" w:cs="Times New Roman"/>
              </w:rPr>
            </w:pPr>
          </w:p>
        </w:tc>
        <w:tc>
          <w:tcPr>
            <w:tcW w:w="2007" w:type="dxa"/>
            <w:noWrap/>
            <w:hideMark/>
          </w:tcPr>
          <w:p w14:paraId="3A7343A2" w14:textId="77777777" w:rsidR="00553800" w:rsidRPr="00C14655" w:rsidRDefault="00553800" w:rsidP="0021551A">
            <w:pPr>
              <w:spacing w:line="240" w:lineRule="exact"/>
              <w:rPr>
                <w:rFonts w:ascii="Times New Roman" w:eastAsia="Times New Roman" w:hAnsi="Times New Roman" w:cs="Times New Roman"/>
                <w:b/>
              </w:rPr>
            </w:pPr>
            <w:r w:rsidRPr="00C14655">
              <w:rPr>
                <w:rFonts w:ascii="Times New Roman" w:eastAsia="Times New Roman" w:hAnsi="Times New Roman" w:cs="Times New Roman"/>
                <w:b/>
              </w:rPr>
              <w:t>Suitable area</w:t>
            </w:r>
          </w:p>
        </w:tc>
        <w:tc>
          <w:tcPr>
            <w:tcW w:w="1456" w:type="dxa"/>
            <w:noWrap/>
            <w:hideMark/>
          </w:tcPr>
          <w:p w14:paraId="72F67CEF" w14:textId="77777777" w:rsidR="00553800" w:rsidRPr="00C14655" w:rsidRDefault="00553800" w:rsidP="0021551A">
            <w:pPr>
              <w:spacing w:line="240" w:lineRule="exact"/>
              <w:rPr>
                <w:rFonts w:ascii="Times New Roman" w:eastAsia="Times New Roman" w:hAnsi="Times New Roman" w:cs="Times New Roman"/>
                <w:b/>
              </w:rPr>
            </w:pPr>
            <w:r w:rsidRPr="00C14655">
              <w:rPr>
                <w:rFonts w:ascii="Times New Roman" w:eastAsia="Times New Roman" w:hAnsi="Times New Roman" w:cs="Times New Roman"/>
                <w:b/>
              </w:rPr>
              <w:t>Gain area</w:t>
            </w:r>
          </w:p>
        </w:tc>
        <w:tc>
          <w:tcPr>
            <w:tcW w:w="1576" w:type="dxa"/>
            <w:noWrap/>
            <w:hideMark/>
          </w:tcPr>
          <w:p w14:paraId="7523C9EB" w14:textId="77777777" w:rsidR="00553800" w:rsidRPr="00C14655" w:rsidRDefault="00553800" w:rsidP="0021551A">
            <w:pPr>
              <w:spacing w:line="240" w:lineRule="exact"/>
              <w:rPr>
                <w:rFonts w:ascii="Times New Roman" w:eastAsia="Times New Roman" w:hAnsi="Times New Roman" w:cs="Times New Roman"/>
                <w:b/>
              </w:rPr>
            </w:pPr>
            <w:r w:rsidRPr="00C14655">
              <w:rPr>
                <w:rFonts w:ascii="Times New Roman" w:eastAsia="Times New Roman" w:hAnsi="Times New Roman" w:cs="Times New Roman"/>
                <w:b/>
              </w:rPr>
              <w:t>Loss area</w:t>
            </w:r>
          </w:p>
        </w:tc>
        <w:tc>
          <w:tcPr>
            <w:tcW w:w="2251" w:type="dxa"/>
            <w:noWrap/>
            <w:hideMark/>
          </w:tcPr>
          <w:p w14:paraId="79062831" w14:textId="77777777" w:rsidR="00553800" w:rsidRPr="00C14655" w:rsidRDefault="00553800" w:rsidP="0021551A">
            <w:pPr>
              <w:spacing w:line="240" w:lineRule="exact"/>
              <w:rPr>
                <w:rFonts w:ascii="Times New Roman" w:eastAsia="Times New Roman" w:hAnsi="Times New Roman" w:cs="Times New Roman"/>
                <w:b/>
              </w:rPr>
            </w:pPr>
            <w:r>
              <w:rPr>
                <w:rFonts w:ascii="Times New Roman" w:eastAsia="Times New Roman" w:hAnsi="Times New Roman" w:cs="Times New Roman"/>
                <w:b/>
              </w:rPr>
              <w:t>Net gain /loss area</w:t>
            </w:r>
          </w:p>
        </w:tc>
      </w:tr>
      <w:tr w:rsidR="00553800" w:rsidRPr="00F70641" w14:paraId="121B81AF" w14:textId="77777777" w:rsidTr="0021551A">
        <w:trPr>
          <w:trHeight w:val="20"/>
        </w:trPr>
        <w:tc>
          <w:tcPr>
            <w:tcW w:w="2268" w:type="dxa"/>
            <w:noWrap/>
            <w:hideMark/>
          </w:tcPr>
          <w:p w14:paraId="5C5200FA" w14:textId="77777777" w:rsidR="00553800" w:rsidRPr="0018471A" w:rsidRDefault="00553800" w:rsidP="0021551A">
            <w:pPr>
              <w:spacing w:line="240" w:lineRule="exact"/>
              <w:rPr>
                <w:rFonts w:ascii="Times New Roman" w:eastAsia="Times New Roman" w:hAnsi="Times New Roman" w:cs="Times New Roman"/>
                <w:color w:val="000000"/>
                <w:sz w:val="24"/>
                <w:highlight w:val="yellow"/>
              </w:rPr>
            </w:pPr>
            <w:r w:rsidRPr="0018471A">
              <w:rPr>
                <w:rFonts w:ascii="Times New Roman" w:eastAsia="Times New Roman" w:hAnsi="Times New Roman" w:cs="Times New Roman"/>
                <w:color w:val="000000"/>
                <w:sz w:val="24"/>
                <w:highlight w:val="yellow"/>
              </w:rPr>
              <w:t>Current</w:t>
            </w:r>
          </w:p>
        </w:tc>
        <w:tc>
          <w:tcPr>
            <w:tcW w:w="2007" w:type="dxa"/>
            <w:noWrap/>
            <w:hideMark/>
          </w:tcPr>
          <w:p w14:paraId="50FC5528" w14:textId="77777777" w:rsidR="00553800" w:rsidRPr="0018471A" w:rsidRDefault="00553800" w:rsidP="0021551A">
            <w:pPr>
              <w:spacing w:line="240" w:lineRule="exact"/>
              <w:rPr>
                <w:rFonts w:ascii="Times New Roman" w:eastAsia="Times New Roman" w:hAnsi="Times New Roman" w:cs="Times New Roman"/>
                <w:color w:val="000000"/>
                <w:sz w:val="24"/>
                <w:highlight w:val="yellow"/>
              </w:rPr>
            </w:pPr>
            <w:r w:rsidRPr="0018471A">
              <w:rPr>
                <w:rFonts w:ascii="Times New Roman" w:eastAsia="Times New Roman" w:hAnsi="Times New Roman" w:cs="Times New Roman"/>
                <w:color w:val="000000"/>
                <w:sz w:val="24"/>
                <w:highlight w:val="yellow"/>
              </w:rPr>
              <w:t>69121.33</w:t>
            </w:r>
          </w:p>
        </w:tc>
        <w:tc>
          <w:tcPr>
            <w:tcW w:w="1456" w:type="dxa"/>
            <w:noWrap/>
            <w:hideMark/>
          </w:tcPr>
          <w:p w14:paraId="7B5BAD4E" w14:textId="77777777" w:rsidR="00553800" w:rsidRPr="00F70641" w:rsidRDefault="00553800" w:rsidP="0021551A">
            <w:pPr>
              <w:spacing w:line="240" w:lineRule="exact"/>
              <w:rPr>
                <w:rFonts w:ascii="Times New Roman" w:eastAsia="Times New Roman" w:hAnsi="Times New Roman" w:cs="Times New Roman"/>
                <w:color w:val="000000"/>
                <w:sz w:val="24"/>
              </w:rPr>
            </w:pPr>
          </w:p>
        </w:tc>
        <w:tc>
          <w:tcPr>
            <w:tcW w:w="1576" w:type="dxa"/>
            <w:noWrap/>
            <w:hideMark/>
          </w:tcPr>
          <w:p w14:paraId="07147802" w14:textId="77777777" w:rsidR="00553800" w:rsidRPr="00F70641" w:rsidRDefault="00553800" w:rsidP="0021551A">
            <w:pPr>
              <w:spacing w:line="240" w:lineRule="exact"/>
              <w:rPr>
                <w:rFonts w:ascii="Times New Roman" w:eastAsia="Times New Roman" w:hAnsi="Times New Roman" w:cs="Times New Roman"/>
                <w:color w:val="000000"/>
                <w:sz w:val="24"/>
              </w:rPr>
            </w:pPr>
          </w:p>
        </w:tc>
        <w:tc>
          <w:tcPr>
            <w:tcW w:w="2251" w:type="dxa"/>
            <w:noWrap/>
            <w:hideMark/>
          </w:tcPr>
          <w:p w14:paraId="374CA325" w14:textId="77777777" w:rsidR="00553800" w:rsidRPr="00F70641" w:rsidRDefault="00553800" w:rsidP="0021551A">
            <w:pPr>
              <w:spacing w:line="240" w:lineRule="exact"/>
              <w:rPr>
                <w:rFonts w:ascii="Times New Roman" w:eastAsia="Times New Roman" w:hAnsi="Times New Roman" w:cs="Times New Roman"/>
                <w:color w:val="000000"/>
                <w:sz w:val="24"/>
              </w:rPr>
            </w:pPr>
          </w:p>
        </w:tc>
      </w:tr>
      <w:tr w:rsidR="00553800" w:rsidRPr="00F70641" w14:paraId="43215472" w14:textId="77777777" w:rsidTr="0021551A">
        <w:trPr>
          <w:trHeight w:val="20"/>
        </w:trPr>
        <w:tc>
          <w:tcPr>
            <w:tcW w:w="2268" w:type="dxa"/>
            <w:noWrap/>
            <w:hideMark/>
          </w:tcPr>
          <w:p w14:paraId="444AD5BD"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2.6_2050</w:t>
            </w:r>
          </w:p>
        </w:tc>
        <w:tc>
          <w:tcPr>
            <w:tcW w:w="2007" w:type="dxa"/>
            <w:noWrap/>
            <w:hideMark/>
          </w:tcPr>
          <w:p w14:paraId="05F69239"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66163.15(95.72)</w:t>
            </w:r>
          </w:p>
        </w:tc>
        <w:tc>
          <w:tcPr>
            <w:tcW w:w="1456" w:type="dxa"/>
            <w:noWrap/>
            <w:hideMark/>
          </w:tcPr>
          <w:p w14:paraId="5F545106"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833.26(1.2</w:t>
            </w:r>
            <w:r w:rsidRPr="00F70641">
              <w:rPr>
                <w:rFonts w:ascii="Times New Roman" w:eastAsia="Times New Roman" w:hAnsi="Times New Roman" w:cs="Times New Roman"/>
                <w:color w:val="000000"/>
                <w:sz w:val="24"/>
              </w:rPr>
              <w:t>)</w:t>
            </w:r>
          </w:p>
        </w:tc>
        <w:tc>
          <w:tcPr>
            <w:tcW w:w="1576" w:type="dxa"/>
            <w:noWrap/>
            <w:hideMark/>
          </w:tcPr>
          <w:p w14:paraId="40B5357C"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4839.87(7.0</w:t>
            </w:r>
            <w:r w:rsidRPr="00F70641">
              <w:rPr>
                <w:rFonts w:ascii="Times New Roman" w:eastAsia="Times New Roman" w:hAnsi="Times New Roman" w:cs="Times New Roman"/>
                <w:color w:val="000000"/>
                <w:sz w:val="24"/>
              </w:rPr>
              <w:t>)</w:t>
            </w:r>
          </w:p>
        </w:tc>
        <w:tc>
          <w:tcPr>
            <w:tcW w:w="2251" w:type="dxa"/>
            <w:noWrap/>
            <w:hideMark/>
          </w:tcPr>
          <w:p w14:paraId="02D1BBE1"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-4006.61(5.8)</w:t>
            </w:r>
          </w:p>
        </w:tc>
      </w:tr>
      <w:tr w:rsidR="00553800" w:rsidRPr="00F70641" w14:paraId="76E55234" w14:textId="77777777" w:rsidTr="0021551A">
        <w:trPr>
          <w:trHeight w:val="20"/>
        </w:trPr>
        <w:tc>
          <w:tcPr>
            <w:tcW w:w="2268" w:type="dxa"/>
            <w:noWrap/>
            <w:hideMark/>
          </w:tcPr>
          <w:p w14:paraId="70B16B9C"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2.6_2070</w:t>
            </w:r>
          </w:p>
        </w:tc>
        <w:tc>
          <w:tcPr>
            <w:tcW w:w="2007" w:type="dxa"/>
            <w:noWrap/>
            <w:hideMark/>
          </w:tcPr>
          <w:p w14:paraId="617A3A7A"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65116.22(94.2)</w:t>
            </w:r>
          </w:p>
        </w:tc>
        <w:tc>
          <w:tcPr>
            <w:tcW w:w="1456" w:type="dxa"/>
            <w:noWrap/>
            <w:hideMark/>
          </w:tcPr>
          <w:p w14:paraId="29224F6F"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624.51(</w:t>
            </w:r>
            <w:r>
              <w:rPr>
                <w:rFonts w:ascii="Times New Roman" w:eastAsia="Times New Roman" w:hAnsi="Times New Roman" w:cs="Times New Roman"/>
                <w:color w:val="000000"/>
                <w:sz w:val="24"/>
              </w:rPr>
              <w:t>0.9</w:t>
            </w:r>
            <w:r w:rsidRPr="00F70641">
              <w:rPr>
                <w:rFonts w:ascii="Times New Roman" w:eastAsia="Times New Roman" w:hAnsi="Times New Roman" w:cs="Times New Roman"/>
                <w:color w:val="000000"/>
                <w:sz w:val="24"/>
              </w:rPr>
              <w:t>)</w:t>
            </w:r>
          </w:p>
        </w:tc>
        <w:tc>
          <w:tcPr>
            <w:tcW w:w="1576" w:type="dxa"/>
            <w:noWrap/>
            <w:hideMark/>
          </w:tcPr>
          <w:p w14:paraId="244E2B7E"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1635.56(2.3</w:t>
            </w:r>
            <w:r w:rsidRPr="00F70641">
              <w:rPr>
                <w:rFonts w:ascii="Times New Roman" w:eastAsia="Times New Roman" w:hAnsi="Times New Roman" w:cs="Times New Roman"/>
                <w:color w:val="000000"/>
                <w:sz w:val="24"/>
              </w:rPr>
              <w:t>)</w:t>
            </w:r>
          </w:p>
        </w:tc>
        <w:tc>
          <w:tcPr>
            <w:tcW w:w="2251" w:type="dxa"/>
            <w:noWrap/>
            <w:hideMark/>
          </w:tcPr>
          <w:p w14:paraId="65E75644"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-1011.05(1.4)</w:t>
            </w:r>
          </w:p>
        </w:tc>
      </w:tr>
      <w:tr w:rsidR="00553800" w:rsidRPr="00F70641" w14:paraId="1374B91E" w14:textId="77777777" w:rsidTr="0021551A">
        <w:trPr>
          <w:trHeight w:val="20"/>
        </w:trPr>
        <w:tc>
          <w:tcPr>
            <w:tcW w:w="2268" w:type="dxa"/>
            <w:noWrap/>
            <w:hideMark/>
          </w:tcPr>
          <w:p w14:paraId="568F9D7C"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4.5_2050</w:t>
            </w:r>
          </w:p>
        </w:tc>
        <w:tc>
          <w:tcPr>
            <w:tcW w:w="2007" w:type="dxa"/>
            <w:noWrap/>
            <w:hideMark/>
          </w:tcPr>
          <w:p w14:paraId="5E997CFB"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67382.59(97.48)</w:t>
            </w:r>
          </w:p>
        </w:tc>
        <w:tc>
          <w:tcPr>
            <w:tcW w:w="1456" w:type="dxa"/>
            <w:noWrap/>
            <w:hideMark/>
          </w:tcPr>
          <w:p w14:paraId="415C8858"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3965.35(5.7</w:t>
            </w:r>
            <w:r w:rsidRPr="00F70641">
              <w:rPr>
                <w:rFonts w:ascii="Times New Roman" w:eastAsia="Times New Roman" w:hAnsi="Times New Roman" w:cs="Times New Roman"/>
                <w:color w:val="000000"/>
                <w:sz w:val="24"/>
              </w:rPr>
              <w:t>)</w:t>
            </w:r>
          </w:p>
        </w:tc>
        <w:tc>
          <w:tcPr>
            <w:tcW w:w="1576" w:type="dxa"/>
            <w:noWrap/>
            <w:hideMark/>
          </w:tcPr>
          <w:p w14:paraId="15E765AC"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5713.53(8.2</w:t>
            </w:r>
            <w:r w:rsidRPr="00F70641">
              <w:rPr>
                <w:rFonts w:ascii="Times New Roman" w:eastAsia="Times New Roman" w:hAnsi="Times New Roman" w:cs="Times New Roman"/>
                <w:color w:val="000000"/>
                <w:sz w:val="24"/>
              </w:rPr>
              <w:t>)</w:t>
            </w:r>
          </w:p>
        </w:tc>
        <w:tc>
          <w:tcPr>
            <w:tcW w:w="2251" w:type="dxa"/>
            <w:noWrap/>
            <w:hideMark/>
          </w:tcPr>
          <w:p w14:paraId="693438D2"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-1748(2.5)</w:t>
            </w:r>
          </w:p>
        </w:tc>
      </w:tr>
      <w:tr w:rsidR="00553800" w:rsidRPr="00F70641" w14:paraId="25604E74" w14:textId="77777777" w:rsidTr="0021551A">
        <w:trPr>
          <w:trHeight w:val="20"/>
        </w:trPr>
        <w:tc>
          <w:tcPr>
            <w:tcW w:w="2268" w:type="dxa"/>
            <w:noWrap/>
            <w:hideMark/>
          </w:tcPr>
          <w:p w14:paraId="7FEE6BCB"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RCP's 4.</w:t>
            </w:r>
            <w:r w:rsidRPr="00F70641">
              <w:rPr>
                <w:rFonts w:ascii="Times New Roman" w:eastAsia="Times New Roman" w:hAnsi="Times New Roman" w:cs="Times New Roman"/>
                <w:color w:val="000000"/>
                <w:sz w:val="24"/>
              </w:rPr>
              <w:t>5_2070</w:t>
            </w:r>
          </w:p>
        </w:tc>
        <w:tc>
          <w:tcPr>
            <w:tcW w:w="2007" w:type="dxa"/>
            <w:noWrap/>
            <w:hideMark/>
          </w:tcPr>
          <w:p w14:paraId="78AA37EA"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67671.57(97.9)</w:t>
            </w:r>
          </w:p>
        </w:tc>
        <w:tc>
          <w:tcPr>
            <w:tcW w:w="1456" w:type="dxa"/>
            <w:noWrap/>
            <w:hideMark/>
          </w:tcPr>
          <w:p w14:paraId="352FFEE0"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3751.93(5.4</w:t>
            </w:r>
            <w:r w:rsidRPr="00F70641">
              <w:rPr>
                <w:rFonts w:ascii="Times New Roman" w:eastAsia="Times New Roman" w:hAnsi="Times New Roman" w:cs="Times New Roman"/>
                <w:color w:val="000000"/>
                <w:sz w:val="24"/>
              </w:rPr>
              <w:t>)</w:t>
            </w:r>
          </w:p>
        </w:tc>
        <w:tc>
          <w:tcPr>
            <w:tcW w:w="1576" w:type="dxa"/>
            <w:noWrap/>
            <w:hideMark/>
          </w:tcPr>
          <w:p w14:paraId="0D519C63"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5210.78(7.5</w:t>
            </w:r>
            <w:r w:rsidRPr="00F70641">
              <w:rPr>
                <w:rFonts w:ascii="Times New Roman" w:eastAsia="Times New Roman" w:hAnsi="Times New Roman" w:cs="Times New Roman"/>
                <w:color w:val="000000"/>
                <w:sz w:val="24"/>
              </w:rPr>
              <w:t>)</w:t>
            </w:r>
          </w:p>
        </w:tc>
        <w:tc>
          <w:tcPr>
            <w:tcW w:w="2251" w:type="dxa"/>
            <w:noWrap/>
            <w:hideMark/>
          </w:tcPr>
          <w:p w14:paraId="0EE9409C"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-1458.45(2.1)</w:t>
            </w:r>
          </w:p>
        </w:tc>
      </w:tr>
      <w:tr w:rsidR="00553800" w:rsidRPr="00F70641" w14:paraId="0F7B646D" w14:textId="77777777" w:rsidTr="0021551A">
        <w:trPr>
          <w:trHeight w:val="20"/>
        </w:trPr>
        <w:tc>
          <w:tcPr>
            <w:tcW w:w="2268" w:type="dxa"/>
            <w:noWrap/>
            <w:hideMark/>
          </w:tcPr>
          <w:p w14:paraId="7AAE914D"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6.0_2050</w:t>
            </w:r>
          </w:p>
        </w:tc>
        <w:tc>
          <w:tcPr>
            <w:tcW w:w="2007" w:type="dxa"/>
            <w:noWrap/>
            <w:hideMark/>
          </w:tcPr>
          <w:p w14:paraId="16093D06" w14:textId="77777777" w:rsidR="00553800" w:rsidRPr="00F70641" w:rsidRDefault="00553800" w:rsidP="0021551A">
            <w:pPr>
              <w:spacing w:line="240" w:lineRule="exact"/>
              <w:rPr>
                <w:rFonts w:ascii="Times New Roman" w:eastAsia="Times New Roman" w:hAnsi="Times New Roman" w:cs="Times New Roman"/>
                <w:color w:val="000000"/>
                <w:sz w:val="24"/>
              </w:rPr>
            </w:pPr>
            <w:r w:rsidRPr="009D21AB">
              <w:rPr>
                <w:rFonts w:ascii="Times New Roman" w:eastAsia="Times New Roman" w:hAnsi="Times New Roman" w:cs="Times New Roman"/>
                <w:color w:val="000000"/>
                <w:sz w:val="24"/>
                <w:highlight w:val="yellow"/>
              </w:rPr>
              <w:t>61575.94(89.08)</w:t>
            </w:r>
          </w:p>
        </w:tc>
        <w:tc>
          <w:tcPr>
            <w:tcW w:w="1456" w:type="dxa"/>
            <w:noWrap/>
            <w:hideMark/>
          </w:tcPr>
          <w:p w14:paraId="7B76C101"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1485.19(2.1</w:t>
            </w:r>
            <w:r w:rsidRPr="00F70641">
              <w:rPr>
                <w:rFonts w:ascii="Times New Roman" w:eastAsia="Times New Roman" w:hAnsi="Times New Roman" w:cs="Times New Roman"/>
                <w:color w:val="000000"/>
                <w:sz w:val="24"/>
              </w:rPr>
              <w:t>)</w:t>
            </w:r>
          </w:p>
        </w:tc>
        <w:tc>
          <w:tcPr>
            <w:tcW w:w="1576" w:type="dxa"/>
            <w:noWrap/>
            <w:hideMark/>
          </w:tcPr>
          <w:p w14:paraId="15D73B8D"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5180.38(7</w:t>
            </w:r>
            <w:r>
              <w:rPr>
                <w:rFonts w:ascii="Times New Roman" w:eastAsia="Times New Roman" w:hAnsi="Times New Roman" w:cs="Times New Roman"/>
                <w:color w:val="000000"/>
                <w:sz w:val="24"/>
              </w:rPr>
              <w:t>.4</w:t>
            </w:r>
            <w:r w:rsidRPr="00F70641">
              <w:rPr>
                <w:rFonts w:ascii="Times New Roman" w:eastAsia="Times New Roman" w:hAnsi="Times New Roman" w:cs="Times New Roman"/>
                <w:color w:val="000000"/>
                <w:sz w:val="24"/>
              </w:rPr>
              <w:t>)</w:t>
            </w:r>
          </w:p>
        </w:tc>
        <w:tc>
          <w:tcPr>
            <w:tcW w:w="2251" w:type="dxa"/>
            <w:noWrap/>
            <w:hideMark/>
          </w:tcPr>
          <w:p w14:paraId="7D14512F"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-3695.19(5.3)</w:t>
            </w:r>
          </w:p>
        </w:tc>
      </w:tr>
      <w:tr w:rsidR="00553800" w:rsidRPr="00F70641" w14:paraId="39D02B11" w14:textId="77777777" w:rsidTr="0021551A">
        <w:trPr>
          <w:trHeight w:val="20"/>
        </w:trPr>
        <w:tc>
          <w:tcPr>
            <w:tcW w:w="2268" w:type="dxa"/>
            <w:noWrap/>
            <w:hideMark/>
          </w:tcPr>
          <w:p w14:paraId="0BC84FE4"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6.0_2070</w:t>
            </w:r>
          </w:p>
        </w:tc>
        <w:tc>
          <w:tcPr>
            <w:tcW w:w="2007" w:type="dxa"/>
            <w:noWrap/>
            <w:hideMark/>
          </w:tcPr>
          <w:p w14:paraId="1EAD8A57"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62406.66(90.28)</w:t>
            </w:r>
          </w:p>
        </w:tc>
        <w:tc>
          <w:tcPr>
            <w:tcW w:w="1456" w:type="dxa"/>
            <w:noWrap/>
            <w:hideMark/>
          </w:tcPr>
          <w:p w14:paraId="02A0DB0A"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1971.06(2.8</w:t>
            </w:r>
            <w:r w:rsidRPr="00F70641">
              <w:rPr>
                <w:rFonts w:ascii="Times New Roman" w:eastAsia="Times New Roman" w:hAnsi="Times New Roman" w:cs="Times New Roman"/>
                <w:color w:val="000000"/>
                <w:sz w:val="24"/>
              </w:rPr>
              <w:t>)</w:t>
            </w:r>
          </w:p>
        </w:tc>
        <w:tc>
          <w:tcPr>
            <w:tcW w:w="1576" w:type="dxa"/>
            <w:noWrap/>
            <w:hideMark/>
          </w:tcPr>
          <w:p w14:paraId="6FFFC148"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4523.57(6.5</w:t>
            </w:r>
            <w:r w:rsidRPr="00F70641">
              <w:rPr>
                <w:rFonts w:ascii="Times New Roman" w:eastAsia="Times New Roman" w:hAnsi="Times New Roman" w:cs="Times New Roman"/>
                <w:color w:val="000000"/>
                <w:sz w:val="24"/>
              </w:rPr>
              <w:t>)</w:t>
            </w:r>
          </w:p>
        </w:tc>
        <w:tc>
          <w:tcPr>
            <w:tcW w:w="2251" w:type="dxa"/>
            <w:noWrap/>
            <w:hideMark/>
          </w:tcPr>
          <w:p w14:paraId="41A6DF45"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-2552.51(3.7)</w:t>
            </w:r>
          </w:p>
        </w:tc>
      </w:tr>
      <w:tr w:rsidR="00553800" w:rsidRPr="00F70641" w14:paraId="55BD041C" w14:textId="77777777" w:rsidTr="0021551A">
        <w:trPr>
          <w:trHeight w:val="20"/>
        </w:trPr>
        <w:tc>
          <w:tcPr>
            <w:tcW w:w="2268" w:type="dxa"/>
            <w:noWrap/>
            <w:hideMark/>
          </w:tcPr>
          <w:p w14:paraId="0210EC38"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8.5_2050</w:t>
            </w:r>
          </w:p>
        </w:tc>
        <w:tc>
          <w:tcPr>
            <w:tcW w:w="2007" w:type="dxa"/>
            <w:noWrap/>
            <w:hideMark/>
          </w:tcPr>
          <w:p w14:paraId="5E42C6EE" w14:textId="77777777" w:rsidR="00553800" w:rsidRPr="00F70641" w:rsidRDefault="00553800" w:rsidP="0021551A">
            <w:pPr>
              <w:spacing w:line="240" w:lineRule="exact"/>
              <w:rPr>
                <w:rFonts w:ascii="Times New Roman" w:eastAsia="Times New Roman" w:hAnsi="Times New Roman" w:cs="Times New Roman"/>
                <w:color w:val="000000"/>
                <w:sz w:val="24"/>
              </w:rPr>
            </w:pPr>
            <w:r w:rsidRPr="009D21AB">
              <w:rPr>
                <w:rFonts w:ascii="Times New Roman" w:eastAsia="Times New Roman" w:hAnsi="Times New Roman" w:cs="Times New Roman"/>
                <w:color w:val="000000"/>
                <w:sz w:val="24"/>
                <w:highlight w:val="yellow"/>
              </w:rPr>
              <w:t>68296.51(98.8)</w:t>
            </w:r>
          </w:p>
        </w:tc>
        <w:tc>
          <w:tcPr>
            <w:tcW w:w="1456" w:type="dxa"/>
            <w:noWrap/>
            <w:hideMark/>
          </w:tcPr>
          <w:p w14:paraId="42D68735"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3039.04(</w:t>
            </w:r>
            <w:r w:rsidRPr="00F70641">
              <w:rPr>
                <w:rFonts w:ascii="Times New Roman" w:eastAsia="Times New Roman" w:hAnsi="Times New Roman" w:cs="Times New Roman"/>
                <w:color w:val="000000"/>
                <w:sz w:val="24"/>
              </w:rPr>
              <w:t>4</w:t>
            </w:r>
            <w:r>
              <w:rPr>
                <w:rFonts w:ascii="Times New Roman" w:eastAsia="Times New Roman" w:hAnsi="Times New Roman" w:cs="Times New Roman"/>
                <w:color w:val="000000"/>
                <w:sz w:val="24"/>
              </w:rPr>
              <w:t>.3</w:t>
            </w:r>
            <w:r w:rsidRPr="00F70641">
              <w:rPr>
                <w:rFonts w:ascii="Times New Roman" w:eastAsia="Times New Roman" w:hAnsi="Times New Roman" w:cs="Times New Roman"/>
                <w:color w:val="000000"/>
                <w:sz w:val="24"/>
              </w:rPr>
              <w:t>)</w:t>
            </w:r>
          </w:p>
        </w:tc>
        <w:tc>
          <w:tcPr>
            <w:tcW w:w="1576" w:type="dxa"/>
            <w:noWrap/>
            <w:hideMark/>
          </w:tcPr>
          <w:p w14:paraId="3B0DD891"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5031.38(7.2</w:t>
            </w:r>
            <w:r w:rsidRPr="00F70641">
              <w:rPr>
                <w:rFonts w:ascii="Times New Roman" w:eastAsia="Times New Roman" w:hAnsi="Times New Roman" w:cs="Times New Roman"/>
                <w:color w:val="000000"/>
                <w:sz w:val="24"/>
              </w:rPr>
              <w:t>)</w:t>
            </w:r>
          </w:p>
        </w:tc>
        <w:tc>
          <w:tcPr>
            <w:tcW w:w="2251" w:type="dxa"/>
            <w:noWrap/>
            <w:hideMark/>
          </w:tcPr>
          <w:p w14:paraId="1D3A0420"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-1992.34(2.9)</w:t>
            </w:r>
          </w:p>
        </w:tc>
      </w:tr>
      <w:tr w:rsidR="00553800" w:rsidRPr="00F70641" w14:paraId="38B448D9" w14:textId="77777777" w:rsidTr="0021551A">
        <w:trPr>
          <w:trHeight w:val="20"/>
        </w:trPr>
        <w:tc>
          <w:tcPr>
            <w:tcW w:w="2268" w:type="dxa"/>
            <w:noWrap/>
            <w:hideMark/>
          </w:tcPr>
          <w:p w14:paraId="4F5380C2"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RCP's 8.5_2070</w:t>
            </w:r>
          </w:p>
        </w:tc>
        <w:tc>
          <w:tcPr>
            <w:tcW w:w="2007" w:type="dxa"/>
            <w:noWrap/>
            <w:hideMark/>
          </w:tcPr>
          <w:p w14:paraId="517F8378" w14:textId="77777777" w:rsidR="00553800" w:rsidRPr="00F70641" w:rsidRDefault="00553800" w:rsidP="0021551A">
            <w:pPr>
              <w:spacing w:line="240" w:lineRule="exact"/>
              <w:rPr>
                <w:rFonts w:ascii="Times New Roman" w:eastAsia="Times New Roman" w:hAnsi="Times New Roman" w:cs="Times New Roman"/>
                <w:color w:val="000000"/>
                <w:sz w:val="24"/>
              </w:rPr>
            </w:pPr>
            <w:r w:rsidRPr="00F70641">
              <w:rPr>
                <w:rFonts w:ascii="Times New Roman" w:eastAsia="Times New Roman" w:hAnsi="Times New Roman" w:cs="Times New Roman"/>
                <w:color w:val="000000"/>
                <w:sz w:val="24"/>
              </w:rPr>
              <w:t>67644.61(97.86)</w:t>
            </w:r>
          </w:p>
        </w:tc>
        <w:tc>
          <w:tcPr>
            <w:tcW w:w="1456" w:type="dxa"/>
            <w:noWrap/>
            <w:hideMark/>
          </w:tcPr>
          <w:p w14:paraId="23E36923"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4308.48(6.2</w:t>
            </w:r>
            <w:r w:rsidRPr="00F70641">
              <w:rPr>
                <w:rFonts w:ascii="Times New Roman" w:eastAsia="Times New Roman" w:hAnsi="Times New Roman" w:cs="Times New Roman"/>
                <w:color w:val="000000"/>
                <w:sz w:val="24"/>
              </w:rPr>
              <w:t>)</w:t>
            </w:r>
          </w:p>
        </w:tc>
        <w:tc>
          <w:tcPr>
            <w:tcW w:w="1576" w:type="dxa"/>
            <w:noWrap/>
            <w:hideMark/>
          </w:tcPr>
          <w:p w14:paraId="664535AF" w14:textId="77777777" w:rsidR="00553800" w:rsidRPr="00F70641" w:rsidRDefault="00553800" w:rsidP="0021551A">
            <w:pPr>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5790.62(</w:t>
            </w:r>
            <w:r w:rsidRPr="00F70641">
              <w:rPr>
                <w:rFonts w:ascii="Times New Roman" w:eastAsia="Times New Roman" w:hAnsi="Times New Roman" w:cs="Times New Roman"/>
                <w:color w:val="000000"/>
                <w:sz w:val="24"/>
              </w:rPr>
              <w:t>8</w:t>
            </w:r>
            <w:r>
              <w:rPr>
                <w:rFonts w:ascii="Times New Roman" w:eastAsia="Times New Roman" w:hAnsi="Times New Roman" w:cs="Times New Roman"/>
                <w:color w:val="000000"/>
                <w:sz w:val="24"/>
              </w:rPr>
              <w:t>.3</w:t>
            </w:r>
            <w:r w:rsidRPr="00F70641">
              <w:rPr>
                <w:rFonts w:ascii="Times New Roman" w:eastAsia="Times New Roman" w:hAnsi="Times New Roman" w:cs="Times New Roman"/>
                <w:color w:val="000000"/>
                <w:sz w:val="24"/>
              </w:rPr>
              <w:t>)</w:t>
            </w:r>
          </w:p>
        </w:tc>
        <w:tc>
          <w:tcPr>
            <w:tcW w:w="2251" w:type="dxa"/>
            <w:noWrap/>
            <w:hideMark/>
          </w:tcPr>
          <w:p w14:paraId="08296FD7" w14:textId="77777777" w:rsidR="00553800" w:rsidRPr="00F70641" w:rsidRDefault="00553800" w:rsidP="0021551A">
            <w:pPr>
              <w:keepNext/>
              <w:spacing w:line="240" w:lineRule="exac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-1482.14(2.1)</w:t>
            </w:r>
          </w:p>
        </w:tc>
      </w:tr>
    </w:tbl>
    <w:p w14:paraId="775B7A14" w14:textId="77777777" w:rsidR="00553800" w:rsidRDefault="00553800" w:rsidP="00553800">
      <w:pPr>
        <w:pStyle w:val="Caption"/>
        <w:spacing w:line="360" w:lineRule="auto"/>
      </w:pPr>
    </w:p>
    <w:p w14:paraId="0B675BE3" w14:textId="77777777" w:rsidR="00553800" w:rsidRPr="001E13A0" w:rsidRDefault="00553800" w:rsidP="00553800">
      <w:pPr>
        <w:spacing w:line="240" w:lineRule="atLeast"/>
        <w:jc w:val="both"/>
        <w:rPr>
          <w:rFonts w:ascii="Times New Roman" w:hAnsi="Times New Roman" w:cs="Times New Roman"/>
          <w:sz w:val="24"/>
          <w:szCs w:val="24"/>
        </w:rPr>
      </w:pPr>
      <w:r>
        <w:rPr>
          <w:rFonts w:ascii="Times New Roman" w:hAnsi="Times New Roman" w:cs="Times New Roman"/>
          <w:sz w:val="24"/>
          <w:szCs w:val="24"/>
        </w:rPr>
        <w:t>A</w:t>
      </w:r>
      <w:r w:rsidRPr="001E13A0">
        <w:rPr>
          <w:rFonts w:ascii="Times New Roman" w:hAnsi="Times New Roman" w:cs="Times New Roman"/>
          <w:sz w:val="24"/>
          <w:szCs w:val="24"/>
        </w:rPr>
        <w:t>s the radioactive forcing increases the suitable habitat</w:t>
      </w:r>
      <w:r>
        <w:rPr>
          <w:rFonts w:ascii="Times New Roman" w:hAnsi="Times New Roman" w:cs="Times New Roman"/>
          <w:sz w:val="24"/>
          <w:szCs w:val="24"/>
        </w:rPr>
        <w:t xml:space="preserve"> for buckwheat </w:t>
      </w:r>
      <w:r w:rsidRPr="001E13A0">
        <w:rPr>
          <w:rFonts w:ascii="Times New Roman" w:hAnsi="Times New Roman" w:cs="Times New Roman"/>
          <w:sz w:val="24"/>
          <w:szCs w:val="24"/>
        </w:rPr>
        <w:t xml:space="preserve"> neither increases </w:t>
      </w:r>
      <w:r>
        <w:rPr>
          <w:rFonts w:ascii="Times New Roman" w:hAnsi="Times New Roman" w:cs="Times New Roman"/>
          <w:sz w:val="24"/>
          <w:szCs w:val="24"/>
        </w:rPr>
        <w:t xml:space="preserve">nor </w:t>
      </w:r>
      <w:r w:rsidRPr="001E13A0">
        <w:rPr>
          <w:rFonts w:ascii="Times New Roman" w:hAnsi="Times New Roman" w:cs="Times New Roman"/>
          <w:sz w:val="24"/>
          <w:szCs w:val="24"/>
        </w:rPr>
        <w:t xml:space="preserve">decrease proportionally but shows mixed pattern of gaining and </w:t>
      </w:r>
      <w:proofErr w:type="spellStart"/>
      <w:r w:rsidRPr="001E13A0">
        <w:rPr>
          <w:rFonts w:ascii="Times New Roman" w:hAnsi="Times New Roman" w:cs="Times New Roman"/>
          <w:sz w:val="24"/>
          <w:szCs w:val="24"/>
        </w:rPr>
        <w:t>lossing</w:t>
      </w:r>
      <w:proofErr w:type="spellEnd"/>
      <w:r w:rsidRPr="001E13A0">
        <w:rPr>
          <w:rFonts w:ascii="Times New Roman" w:hAnsi="Times New Roman" w:cs="Times New Roman"/>
          <w:sz w:val="24"/>
          <w:szCs w:val="24"/>
        </w:rPr>
        <w:t xml:space="preserve"> from different parts of the country</w:t>
      </w:r>
      <w:r>
        <w:rPr>
          <w:rFonts w:ascii="Times New Roman" w:hAnsi="Times New Roman" w:cs="Times New Roman"/>
          <w:sz w:val="24"/>
          <w:szCs w:val="24"/>
        </w:rPr>
        <w:t xml:space="preserve"> .</w:t>
      </w:r>
      <w:r w:rsidRPr="001E13A0">
        <w:rPr>
          <w:rFonts w:ascii="Times New Roman" w:hAnsi="Times New Roman" w:cs="Times New Roman"/>
          <w:sz w:val="24"/>
          <w:szCs w:val="24"/>
        </w:rPr>
        <w:t xml:space="preserve"> </w:t>
      </w:r>
    </w:p>
    <w:p w14:paraId="173CC871" w14:textId="77777777" w:rsidR="00553800" w:rsidRDefault="00553800" w:rsidP="00553800">
      <w:pPr>
        <w:pStyle w:val="Heading2"/>
      </w:pPr>
      <w:r>
        <w:t xml:space="preserve">Discussion </w:t>
      </w:r>
    </w:p>
    <w:p w14:paraId="11E25AA4" w14:textId="77777777"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sidRPr="00677A04">
        <w:rPr>
          <w:rFonts w:ascii="Times New Roman" w:hAnsi="Times New Roman" w:cs="Times New Roman"/>
          <w:color w:val="000000"/>
          <w:sz w:val="24"/>
          <w:szCs w:val="24"/>
        </w:rPr>
        <w:t>Species distribu</w:t>
      </w:r>
      <w:r>
        <w:rPr>
          <w:rFonts w:ascii="Times New Roman" w:hAnsi="Times New Roman" w:cs="Times New Roman"/>
          <w:color w:val="000000"/>
          <w:sz w:val="24"/>
          <w:szCs w:val="24"/>
        </w:rPr>
        <w:t>tion modelling has been a tool of agricultural research to predict the habitat suitability distribution of crops (</w:t>
      </w:r>
      <w:proofErr w:type="spellStart"/>
      <w:r w:rsidRPr="004442EC">
        <w:rPr>
          <w:rFonts w:ascii="Times New Roman" w:hAnsi="Times New Roman" w:cs="Times New Roman"/>
          <w:color w:val="000000"/>
          <w:sz w:val="24"/>
          <w:szCs w:val="24"/>
          <w:highlight w:val="yellow"/>
        </w:rPr>
        <w:t>Ranjitkar</w:t>
      </w:r>
      <w:proofErr w:type="spellEnd"/>
      <w:r w:rsidRPr="004442EC">
        <w:rPr>
          <w:rFonts w:ascii="Times New Roman" w:hAnsi="Times New Roman" w:cs="Times New Roman"/>
          <w:color w:val="000000"/>
          <w:sz w:val="24"/>
          <w:szCs w:val="24"/>
          <w:highlight w:val="yellow"/>
        </w:rPr>
        <w:t xml:space="preserve"> </w:t>
      </w:r>
      <w:r w:rsidRPr="004442EC">
        <w:rPr>
          <w:rFonts w:ascii="Times New Roman" w:hAnsi="Times New Roman" w:cs="Times New Roman"/>
          <w:i/>
          <w:color w:val="000000"/>
          <w:sz w:val="24"/>
          <w:szCs w:val="24"/>
          <w:highlight w:val="yellow"/>
        </w:rPr>
        <w:t>et al</w:t>
      </w:r>
      <w:r w:rsidRPr="004442EC">
        <w:rPr>
          <w:rFonts w:ascii="Times New Roman" w:hAnsi="Times New Roman" w:cs="Times New Roman"/>
          <w:color w:val="000000"/>
          <w:sz w:val="24"/>
          <w:szCs w:val="24"/>
          <w:highlight w:val="yellow"/>
        </w:rPr>
        <w:t>., 2015</w:t>
      </w:r>
      <w:r>
        <w:rPr>
          <w:rFonts w:ascii="Times New Roman" w:hAnsi="Times New Roman" w:cs="Times New Roman"/>
          <w:color w:val="000000"/>
          <w:sz w:val="24"/>
          <w:szCs w:val="24"/>
        </w:rPr>
        <w:t xml:space="preserve">) because it saves resources and time over the experimental trial. Prediction accuracy of such models depends upon the predictable variables and used model validators. </w:t>
      </w:r>
    </w:p>
    <w:p w14:paraId="33BBF2E9"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77401A">
        <w:rPr>
          <w:rFonts w:ascii="Times New Roman" w:hAnsi="Times New Roman" w:cs="Times New Roman"/>
          <w:color w:val="000000"/>
          <w:sz w:val="24"/>
          <w:szCs w:val="24"/>
        </w:rPr>
        <w:t xml:space="preserve">This study for the first time </w:t>
      </w:r>
      <w:r>
        <w:rPr>
          <w:rFonts w:ascii="Times New Roman" w:hAnsi="Times New Roman" w:cs="Times New Roman"/>
          <w:color w:val="000000"/>
          <w:sz w:val="24"/>
          <w:szCs w:val="24"/>
        </w:rPr>
        <w:t xml:space="preserve">predicted the habitat suitability of buckwheat crop in current climatic condition and predicted the potential changes on habitat with respect to changes on climatic conditions by using Maxent modelling software in Nepal. </w:t>
      </w:r>
      <w:r>
        <w:rPr>
          <w:rFonts w:ascii="Times New Roman" w:hAnsi="Times New Roman" w:cs="Times New Roman"/>
          <w:sz w:val="24"/>
          <w:szCs w:val="24"/>
        </w:rPr>
        <w:t>Though buckwheat is considered relatively resistant to different stress condition (</w:t>
      </w:r>
      <w:r w:rsidRPr="004442EC">
        <w:rPr>
          <w:rFonts w:ascii="Times New Roman" w:hAnsi="Times New Roman" w:cs="Times New Roman"/>
          <w:sz w:val="24"/>
          <w:szCs w:val="24"/>
          <w:highlight w:val="yellow"/>
        </w:rPr>
        <w:t>Ohnishi, 1998</w:t>
      </w:r>
      <w:r>
        <w:rPr>
          <w:rFonts w:ascii="Times New Roman" w:hAnsi="Times New Roman" w:cs="Times New Roman"/>
          <w:sz w:val="24"/>
          <w:szCs w:val="24"/>
        </w:rPr>
        <w:t>), even, we conducted this study to access the climatically suitable habitat scenarios of this crop at current situation and  to predict  future habitat suitability under changing climatic condition of Nepal Himalayas  and to identify the impacts on distribution on well  adopted crop, the buckwheat.</w:t>
      </w:r>
    </w:p>
    <w:p w14:paraId="4C62AA5D"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Our research finding clearly indicates that habitat suitability of buckwheat lies in all districts of Nepal at current situations. Till date, literature indicate that buckwheat  has been cultivate only 61 districts out of 75 from Nepal (</w:t>
      </w:r>
      <w:proofErr w:type="spellStart"/>
      <w:r w:rsidRPr="00712B5C">
        <w:rPr>
          <w:rFonts w:ascii="Times New Roman" w:hAnsi="Times New Roman" w:cs="Times New Roman"/>
          <w:sz w:val="24"/>
          <w:szCs w:val="24"/>
          <w:highlight w:val="yellow"/>
        </w:rPr>
        <w:t>Luitel</w:t>
      </w:r>
      <w:proofErr w:type="spellEnd"/>
      <w:r w:rsidRPr="00712B5C">
        <w:rPr>
          <w:rFonts w:ascii="Times New Roman" w:hAnsi="Times New Roman" w:cs="Times New Roman"/>
          <w:sz w:val="24"/>
          <w:szCs w:val="24"/>
          <w:highlight w:val="yellow"/>
        </w:rPr>
        <w:t xml:space="preserve"> </w:t>
      </w:r>
      <w:r w:rsidRPr="00712B5C">
        <w:rPr>
          <w:rFonts w:ascii="Times New Roman" w:hAnsi="Times New Roman" w:cs="Times New Roman"/>
          <w:i/>
          <w:sz w:val="24"/>
          <w:szCs w:val="24"/>
          <w:highlight w:val="yellow"/>
        </w:rPr>
        <w:t>et al.,</w:t>
      </w:r>
      <w:r w:rsidRPr="00712B5C">
        <w:rPr>
          <w:rFonts w:ascii="Times New Roman" w:hAnsi="Times New Roman" w:cs="Times New Roman"/>
          <w:sz w:val="24"/>
          <w:szCs w:val="24"/>
          <w:highlight w:val="yellow"/>
        </w:rPr>
        <w:t xml:space="preserve"> 2017).</w:t>
      </w:r>
      <w:r>
        <w:rPr>
          <w:rFonts w:ascii="Times New Roman" w:hAnsi="Times New Roman" w:cs="Times New Roman"/>
          <w:sz w:val="24"/>
          <w:szCs w:val="24"/>
        </w:rPr>
        <w:t xml:space="preserve"> The result also predicted the significant shrinkage (1.4-5.8%) of suitable area by 2050 and 2070 for buckwheat with rising temperatures. Similarly, our result predicted shrinkage from upper most elevation and expands towards the lowermost elevation zone in Nepal. This suitable area shift in elevation and shrinkage of total suitable habitat of buckwheat distribution by 2050 and 2070 may be favored by two factors -one is shift in bioclimatic zones in this region (</w:t>
      </w:r>
      <w:proofErr w:type="spellStart"/>
      <w:r w:rsidRPr="004442EC">
        <w:rPr>
          <w:rFonts w:ascii="Times New Roman" w:hAnsi="Times New Roman" w:cs="Times New Roman"/>
          <w:sz w:val="24"/>
          <w:szCs w:val="24"/>
          <w:highlight w:val="yellow"/>
        </w:rPr>
        <w:t>Zomer</w:t>
      </w:r>
      <w:proofErr w:type="spellEnd"/>
      <w:r>
        <w:rPr>
          <w:rFonts w:ascii="Times New Roman" w:hAnsi="Times New Roman" w:cs="Times New Roman"/>
          <w:sz w:val="24"/>
          <w:szCs w:val="24"/>
        </w:rPr>
        <w:t xml:space="preserve"> </w:t>
      </w:r>
      <w:r w:rsidRPr="00712B5C">
        <w:rPr>
          <w:rFonts w:ascii="Times New Roman" w:hAnsi="Times New Roman" w:cs="Times New Roman"/>
          <w:i/>
          <w:sz w:val="24"/>
          <w:szCs w:val="24"/>
          <w:highlight w:val="yellow"/>
        </w:rPr>
        <w:t>et al</w:t>
      </w:r>
      <w:r>
        <w:rPr>
          <w:rFonts w:ascii="Times New Roman" w:hAnsi="Times New Roman" w:cs="Times New Roman"/>
          <w:sz w:val="24"/>
          <w:szCs w:val="24"/>
        </w:rPr>
        <w:t>., 2014) and the next is the agronomic behavior of buckwheat. Buckwheat is very sensitive to high temperature</w:t>
      </w:r>
      <w:r w:rsidRPr="0033110C">
        <w:rPr>
          <w:rFonts w:ascii="Times New Roman" w:hAnsi="Times New Roman" w:cs="Times New Roman"/>
          <w:sz w:val="24"/>
          <w:szCs w:val="24"/>
        </w:rPr>
        <w:t>, drought and hot dry winds</w:t>
      </w:r>
      <w:r>
        <w:rPr>
          <w:rFonts w:ascii="Times New Roman" w:hAnsi="Times New Roman" w:cs="Times New Roman"/>
          <w:sz w:val="24"/>
          <w:szCs w:val="24"/>
        </w:rPr>
        <w:t xml:space="preserve"> and moisture conditions of soils</w:t>
      </w:r>
      <w:r w:rsidRPr="0033110C">
        <w:rPr>
          <w:rFonts w:ascii="Times New Roman" w:hAnsi="Times New Roman" w:cs="Times New Roman"/>
          <w:sz w:val="24"/>
          <w:szCs w:val="24"/>
        </w:rPr>
        <w:t>. The optimum temperature for buckwheat germination and growth ranges between 24-26</w:t>
      </w:r>
      <w:r w:rsidRPr="0033110C">
        <w:rPr>
          <w:rFonts w:ascii="Times New Roman" w:hAnsi="Times New Roman" w:cs="Times New Roman"/>
          <w:sz w:val="24"/>
          <w:szCs w:val="24"/>
          <w:vertAlign w:val="superscript"/>
        </w:rPr>
        <w:t>o</w:t>
      </w:r>
      <w:r w:rsidRPr="0033110C">
        <w:rPr>
          <w:rFonts w:ascii="Times New Roman" w:hAnsi="Times New Roman" w:cs="Times New Roman"/>
          <w:sz w:val="24"/>
          <w:szCs w:val="24"/>
        </w:rPr>
        <w:t>C (</w:t>
      </w:r>
      <w:proofErr w:type="spellStart"/>
      <w:r w:rsidRPr="00712B5C">
        <w:rPr>
          <w:rFonts w:ascii="Times New Roman" w:hAnsi="Times New Roman" w:cs="Times New Roman"/>
          <w:sz w:val="24"/>
          <w:szCs w:val="24"/>
          <w:highlight w:val="yellow"/>
        </w:rPr>
        <w:t>Babu</w:t>
      </w:r>
      <w:proofErr w:type="spellEnd"/>
      <w:r w:rsidRPr="00712B5C">
        <w:rPr>
          <w:rFonts w:ascii="Times New Roman" w:hAnsi="Times New Roman" w:cs="Times New Roman"/>
          <w:i/>
          <w:sz w:val="24"/>
          <w:szCs w:val="24"/>
          <w:highlight w:val="yellow"/>
        </w:rPr>
        <w:t xml:space="preserve"> et al.</w:t>
      </w:r>
      <w:r>
        <w:rPr>
          <w:rFonts w:ascii="Times New Roman" w:hAnsi="Times New Roman" w:cs="Times New Roman"/>
          <w:i/>
          <w:sz w:val="24"/>
          <w:szCs w:val="24"/>
          <w:highlight w:val="yellow"/>
        </w:rPr>
        <w:t>,</w:t>
      </w:r>
      <w:r w:rsidRPr="00712B5C">
        <w:rPr>
          <w:rFonts w:ascii="Times New Roman" w:hAnsi="Times New Roman" w:cs="Times New Roman"/>
          <w:sz w:val="24"/>
          <w:szCs w:val="24"/>
          <w:highlight w:val="yellow"/>
        </w:rPr>
        <w:t xml:space="preserve"> 2018</w:t>
      </w:r>
      <w:r w:rsidRPr="0033110C">
        <w:rPr>
          <w:rFonts w:ascii="Times New Roman" w:hAnsi="Times New Roman" w:cs="Times New Roman"/>
          <w:sz w:val="24"/>
          <w:szCs w:val="24"/>
        </w:rPr>
        <w:t>). The temperature &gt;30</w:t>
      </w:r>
      <w:r w:rsidRPr="0033110C">
        <w:rPr>
          <w:rFonts w:ascii="Times New Roman" w:hAnsi="Times New Roman" w:cs="Times New Roman"/>
          <w:sz w:val="24"/>
          <w:szCs w:val="24"/>
          <w:vertAlign w:val="superscript"/>
        </w:rPr>
        <w:t>o</w:t>
      </w:r>
      <w:r w:rsidRPr="0033110C">
        <w:rPr>
          <w:rFonts w:ascii="Times New Roman" w:hAnsi="Times New Roman" w:cs="Times New Roman"/>
          <w:sz w:val="24"/>
          <w:szCs w:val="24"/>
        </w:rPr>
        <w:t>C during blooming stage result in loss of flowers, fruit desiccation and loss the total grain yield</w:t>
      </w:r>
      <w:r w:rsidRPr="0033110C">
        <w:rPr>
          <w:rFonts w:ascii="Times New Roman" w:hAnsi="Times New Roman" w:cs="Times New Roman"/>
          <w:sz w:val="24"/>
          <w:szCs w:val="24"/>
          <w:highlight w:val="yellow"/>
        </w:rPr>
        <w:t xml:space="preserve"> (</w:t>
      </w:r>
      <w:proofErr w:type="spellStart"/>
      <w:r w:rsidRPr="0033110C">
        <w:rPr>
          <w:rFonts w:ascii="Times New Roman" w:hAnsi="Times New Roman" w:cs="Times New Roman"/>
          <w:sz w:val="24"/>
          <w:szCs w:val="24"/>
          <w:highlight w:val="yellow"/>
        </w:rPr>
        <w:t>Drazic</w:t>
      </w:r>
      <w:proofErr w:type="spellEnd"/>
      <w:r w:rsidRPr="0033110C">
        <w:rPr>
          <w:rFonts w:ascii="Times New Roman" w:hAnsi="Times New Roman" w:cs="Times New Roman"/>
          <w:sz w:val="24"/>
          <w:szCs w:val="24"/>
          <w:highlight w:val="yellow"/>
        </w:rPr>
        <w:t xml:space="preserve"> </w:t>
      </w:r>
      <w:r w:rsidRPr="00712B5C">
        <w:rPr>
          <w:rFonts w:ascii="Times New Roman" w:hAnsi="Times New Roman" w:cs="Times New Roman"/>
          <w:i/>
          <w:sz w:val="24"/>
          <w:szCs w:val="24"/>
          <w:highlight w:val="yellow"/>
        </w:rPr>
        <w:t xml:space="preserve">et </w:t>
      </w:r>
      <w:r w:rsidRPr="00712B5C">
        <w:rPr>
          <w:rFonts w:ascii="Times New Roman" w:hAnsi="Times New Roman" w:cs="Times New Roman"/>
          <w:i/>
          <w:sz w:val="24"/>
          <w:szCs w:val="24"/>
          <w:highlight w:val="yellow"/>
        </w:rPr>
        <w:lastRenderedPageBreak/>
        <w:t>al.,</w:t>
      </w:r>
      <w:r w:rsidRPr="0033110C">
        <w:rPr>
          <w:rFonts w:ascii="Times New Roman" w:hAnsi="Times New Roman" w:cs="Times New Roman"/>
          <w:sz w:val="24"/>
          <w:szCs w:val="24"/>
          <w:highlight w:val="yellow"/>
        </w:rPr>
        <w:t xml:space="preserve"> 2016</w:t>
      </w:r>
      <w:r w:rsidRPr="0033110C">
        <w:rPr>
          <w:rFonts w:ascii="Times New Roman" w:hAnsi="Times New Roman" w:cs="Times New Roman"/>
          <w:sz w:val="24"/>
          <w:szCs w:val="24"/>
        </w:rPr>
        <w:t xml:space="preserve">). The quality of buckwheat especially flavonoid and </w:t>
      </w:r>
      <w:proofErr w:type="spellStart"/>
      <w:r w:rsidRPr="0033110C">
        <w:rPr>
          <w:rFonts w:ascii="Times New Roman" w:hAnsi="Times New Roman" w:cs="Times New Roman"/>
          <w:sz w:val="24"/>
          <w:szCs w:val="24"/>
        </w:rPr>
        <w:t>rutin</w:t>
      </w:r>
      <w:proofErr w:type="spellEnd"/>
      <w:r w:rsidRPr="0033110C">
        <w:rPr>
          <w:rFonts w:ascii="Times New Roman" w:hAnsi="Times New Roman" w:cs="Times New Roman"/>
          <w:sz w:val="24"/>
          <w:szCs w:val="24"/>
        </w:rPr>
        <w:t xml:space="preserve"> accumulation content also depends on temperature condition of the environment (</w:t>
      </w:r>
      <w:proofErr w:type="spellStart"/>
      <w:r w:rsidRPr="0033110C">
        <w:rPr>
          <w:rFonts w:ascii="Times New Roman" w:hAnsi="Times New Roman" w:cs="Times New Roman"/>
          <w:sz w:val="24"/>
          <w:szCs w:val="24"/>
        </w:rPr>
        <w:t>Sobhani</w:t>
      </w:r>
      <w:proofErr w:type="spellEnd"/>
      <w:r w:rsidRPr="0033110C">
        <w:rPr>
          <w:rFonts w:ascii="Times New Roman" w:hAnsi="Times New Roman" w:cs="Times New Roman"/>
          <w:sz w:val="24"/>
          <w:szCs w:val="24"/>
        </w:rPr>
        <w:t xml:space="preserve"> </w:t>
      </w:r>
      <w:r w:rsidRPr="00712B5C">
        <w:rPr>
          <w:rFonts w:ascii="Times New Roman" w:hAnsi="Times New Roman" w:cs="Times New Roman"/>
          <w:i/>
          <w:sz w:val="24"/>
          <w:szCs w:val="24"/>
          <w:highlight w:val="yellow"/>
        </w:rPr>
        <w:t>et al</w:t>
      </w:r>
      <w:r w:rsidRPr="00712B5C">
        <w:rPr>
          <w:rFonts w:ascii="Times New Roman" w:hAnsi="Times New Roman" w:cs="Times New Roman"/>
          <w:sz w:val="24"/>
          <w:szCs w:val="24"/>
          <w:highlight w:val="yellow"/>
        </w:rPr>
        <w:t>.,</w:t>
      </w:r>
      <w:r w:rsidRPr="0033110C">
        <w:rPr>
          <w:rFonts w:ascii="Times New Roman" w:hAnsi="Times New Roman" w:cs="Times New Roman"/>
          <w:sz w:val="24"/>
          <w:szCs w:val="24"/>
        </w:rPr>
        <w:t xml:space="preserve"> 2014). However, temperature, rainfall and sunshine hours are main environmental factors on which the</w:t>
      </w:r>
      <w:r>
        <w:rPr>
          <w:rFonts w:ascii="Times New Roman" w:hAnsi="Times New Roman" w:cs="Times New Roman"/>
          <w:sz w:val="24"/>
          <w:szCs w:val="24"/>
        </w:rPr>
        <w:t xml:space="preserve"> distribution along with</w:t>
      </w:r>
      <w:r w:rsidRPr="0033110C">
        <w:rPr>
          <w:rFonts w:ascii="Times New Roman" w:hAnsi="Times New Roman" w:cs="Times New Roman"/>
          <w:sz w:val="24"/>
          <w:szCs w:val="24"/>
        </w:rPr>
        <w:t xml:space="preserve"> grain yield and quality of buckwheat depend (</w:t>
      </w:r>
      <w:r w:rsidRPr="0033110C">
        <w:rPr>
          <w:rFonts w:ascii="Times New Roman" w:hAnsi="Times New Roman" w:cs="Times New Roman"/>
          <w:sz w:val="24"/>
          <w:szCs w:val="24"/>
          <w:highlight w:val="yellow"/>
        </w:rPr>
        <w:t>Jung et al. 2015</w:t>
      </w:r>
      <w:r w:rsidRPr="0033110C">
        <w:rPr>
          <w:rFonts w:ascii="Times New Roman" w:hAnsi="Times New Roman" w:cs="Times New Roman"/>
          <w:sz w:val="24"/>
          <w:szCs w:val="24"/>
        </w:rPr>
        <w:t>). Along with temperature adequate soil moisture is essential for good yield. Buckwheat face forced maturity under low soil moisture condition</w:t>
      </w:r>
      <w:r>
        <w:rPr>
          <w:rFonts w:ascii="Times New Roman" w:hAnsi="Times New Roman" w:cs="Times New Roman"/>
          <w:sz w:val="24"/>
          <w:szCs w:val="24"/>
        </w:rPr>
        <w:t xml:space="preserve"> </w:t>
      </w:r>
      <w:r w:rsidRPr="0033110C">
        <w:rPr>
          <w:rFonts w:ascii="Times New Roman" w:hAnsi="Times New Roman" w:cs="Times New Roman"/>
          <w:sz w:val="24"/>
          <w:szCs w:val="24"/>
        </w:rPr>
        <w:t>(</w:t>
      </w:r>
      <w:proofErr w:type="spellStart"/>
      <w:r w:rsidRPr="00712B5C">
        <w:rPr>
          <w:rFonts w:ascii="Times New Roman" w:hAnsi="Times New Roman" w:cs="Times New Roman"/>
          <w:sz w:val="24"/>
          <w:szCs w:val="24"/>
          <w:highlight w:val="yellow"/>
        </w:rPr>
        <w:t>Babu</w:t>
      </w:r>
      <w:proofErr w:type="spellEnd"/>
      <w:r w:rsidRPr="00712B5C">
        <w:rPr>
          <w:rFonts w:ascii="Times New Roman" w:hAnsi="Times New Roman" w:cs="Times New Roman"/>
          <w:i/>
          <w:sz w:val="24"/>
          <w:szCs w:val="24"/>
          <w:highlight w:val="yellow"/>
        </w:rPr>
        <w:t xml:space="preserve"> et al.</w:t>
      </w:r>
      <w:r>
        <w:rPr>
          <w:rFonts w:ascii="Times New Roman" w:hAnsi="Times New Roman" w:cs="Times New Roman"/>
          <w:i/>
          <w:sz w:val="24"/>
          <w:szCs w:val="24"/>
          <w:highlight w:val="yellow"/>
        </w:rPr>
        <w:t>,</w:t>
      </w:r>
      <w:r w:rsidRPr="00712B5C">
        <w:rPr>
          <w:rFonts w:ascii="Times New Roman" w:hAnsi="Times New Roman" w:cs="Times New Roman"/>
          <w:sz w:val="24"/>
          <w:szCs w:val="24"/>
          <w:highlight w:val="yellow"/>
        </w:rPr>
        <w:t xml:space="preserve"> 2018</w:t>
      </w:r>
      <w:r w:rsidRPr="0033110C">
        <w:rPr>
          <w:rFonts w:ascii="Times New Roman" w:hAnsi="Times New Roman" w:cs="Times New Roman"/>
          <w:sz w:val="24"/>
          <w:szCs w:val="24"/>
        </w:rPr>
        <w:t xml:space="preserve">). Low soil moisture levels along with high temperatures can worsen the situation. </w:t>
      </w:r>
      <w:r>
        <w:rPr>
          <w:rFonts w:ascii="Times New Roman" w:hAnsi="Times New Roman" w:cs="Times New Roman"/>
          <w:sz w:val="24"/>
          <w:szCs w:val="24"/>
        </w:rPr>
        <w:t xml:space="preserve">These entire situations required for buckwheat crops are the visible impact of climate change. Though there is no direct research on the distribution and production of buckwheat with respect to climatic variables in Nepal but Government of Nepal predicted the loss of rice, sugar cane and maize productivity by 4-16% within 2030 due to climate change impact (Grist, 2015). This prediction is similar to our result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reducing suitable habitat  by 11.2-10.92% within 2050.  </w:t>
      </w:r>
    </w:p>
    <w:p w14:paraId="002E83D6"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predicted rise in temperature, drought and unpredictable rainfall pattern in tremendously steep slopes in the Nepal are major limiting factors for shrinkage of habitat suitability of buckwheat in certain area especially form western Nepal. However,  change in suitability in future in all RCPs depends not only the temperature, precipitation that Maxent model used but also on many </w:t>
      </w:r>
      <w:proofErr w:type="spellStart"/>
      <w:r>
        <w:rPr>
          <w:rFonts w:ascii="Times New Roman" w:hAnsi="Times New Roman" w:cs="Times New Roman"/>
          <w:sz w:val="24"/>
          <w:szCs w:val="24"/>
        </w:rPr>
        <w:t>non climatic</w:t>
      </w:r>
      <w:proofErr w:type="spellEnd"/>
      <w:r>
        <w:rPr>
          <w:rFonts w:ascii="Times New Roman" w:hAnsi="Times New Roman" w:cs="Times New Roman"/>
          <w:sz w:val="24"/>
          <w:szCs w:val="24"/>
        </w:rPr>
        <w:t xml:space="preserve"> factors like buckwheat agronomic characteristics of morphological and physiological advancement and its ability to cope with an adverse climate.(</w:t>
      </w:r>
      <w:proofErr w:type="spellStart"/>
      <w:r w:rsidRPr="007E0EF1">
        <w:rPr>
          <w:rFonts w:ascii="Times New Roman" w:hAnsi="Times New Roman" w:cs="Times New Roman"/>
          <w:sz w:val="24"/>
          <w:szCs w:val="24"/>
          <w:highlight w:val="yellow"/>
        </w:rPr>
        <w:t>Lamsal</w:t>
      </w:r>
      <w:proofErr w:type="spellEnd"/>
      <w:r w:rsidRPr="007E0EF1">
        <w:rPr>
          <w:rFonts w:ascii="Times New Roman" w:hAnsi="Times New Roman" w:cs="Times New Roman"/>
          <w:sz w:val="24"/>
          <w:szCs w:val="24"/>
          <w:highlight w:val="yellow"/>
        </w:rPr>
        <w:t xml:space="preserve">, </w:t>
      </w:r>
      <w:r w:rsidRPr="007E0EF1">
        <w:rPr>
          <w:rFonts w:ascii="Times New Roman" w:hAnsi="Times New Roman" w:cs="Times New Roman"/>
          <w:i/>
          <w:sz w:val="24"/>
          <w:szCs w:val="24"/>
          <w:highlight w:val="yellow"/>
        </w:rPr>
        <w:t>et al.,</w:t>
      </w:r>
      <w:r w:rsidRPr="007E0EF1">
        <w:rPr>
          <w:rFonts w:ascii="Times New Roman" w:hAnsi="Times New Roman" w:cs="Times New Roman"/>
          <w:sz w:val="24"/>
          <w:szCs w:val="24"/>
          <w:highlight w:val="yellow"/>
        </w:rPr>
        <w:t xml:space="preserve"> 2018).</w:t>
      </w:r>
    </w:p>
    <w:p w14:paraId="13845840" w14:textId="77777777"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t>The projected impact of climate change include rapid increasing temperature, erratic rainfall pattern, decreased length of winter and increasing frequency and length of drought. This change will likely have duel impact on shrinkage of production on suitable area and loss in quality of buckwheat grains.</w:t>
      </w:r>
      <w:r w:rsidRPr="001F29D1">
        <w:rPr>
          <w:rFonts w:ascii="Times New Roman" w:hAnsi="Times New Roman" w:cs="Times New Roman"/>
          <w:color w:val="000000"/>
          <w:sz w:val="24"/>
          <w:szCs w:val="24"/>
        </w:rPr>
        <w:t xml:space="preserve"> </w:t>
      </w:r>
      <w:r>
        <w:rPr>
          <w:rFonts w:ascii="Times New Roman" w:hAnsi="Times New Roman" w:cs="Times New Roman"/>
          <w:color w:val="000000"/>
          <w:sz w:val="24"/>
          <w:szCs w:val="24"/>
        </w:rPr>
        <w:t>The model projected that maximum altitude of buckwheat shifted toward lower altitudes with increasing the radio forcing energy which would decrease the quality of buckwheat  because as the altitude increases the total polyphenol and antioxidant potential of crop decrease (</w:t>
      </w:r>
      <w:r w:rsidRPr="007E0EF1">
        <w:rPr>
          <w:rFonts w:ascii="Times New Roman" w:hAnsi="Times New Roman" w:cs="Times New Roman"/>
          <w:color w:val="000000"/>
          <w:sz w:val="24"/>
          <w:szCs w:val="24"/>
          <w:highlight w:val="yellow"/>
        </w:rPr>
        <w:t>Kishore</w:t>
      </w:r>
      <w:r w:rsidRPr="007E0EF1">
        <w:rPr>
          <w:rFonts w:ascii="Times New Roman" w:hAnsi="Times New Roman" w:cs="Times New Roman"/>
          <w:i/>
          <w:color w:val="000000"/>
          <w:sz w:val="24"/>
          <w:szCs w:val="24"/>
          <w:highlight w:val="yellow"/>
        </w:rPr>
        <w:t>, et al.,</w:t>
      </w:r>
      <w:r w:rsidRPr="007E0EF1">
        <w:rPr>
          <w:rFonts w:ascii="Times New Roman" w:hAnsi="Times New Roman" w:cs="Times New Roman"/>
          <w:color w:val="000000"/>
          <w:sz w:val="24"/>
          <w:szCs w:val="24"/>
          <w:highlight w:val="yellow"/>
        </w:rPr>
        <w:t xml:space="preserve"> 2010</w:t>
      </w:r>
      <w:r>
        <w:rPr>
          <w:rFonts w:ascii="Times New Roman" w:hAnsi="Times New Roman" w:cs="Times New Roman"/>
          <w:color w:val="000000"/>
          <w:sz w:val="24"/>
          <w:szCs w:val="24"/>
        </w:rPr>
        <w:t xml:space="preserve">). On the other hand our result also predicted to suitable area gain by </w:t>
      </w:r>
      <w:r>
        <w:rPr>
          <w:rFonts w:ascii="Times New Roman" w:hAnsi="Times New Roman" w:cs="Times New Roman"/>
          <w:color w:val="000000"/>
          <w:sz w:val="24"/>
          <w:szCs w:val="24"/>
          <w:highlight w:val="yellow"/>
        </w:rPr>
        <w:t>1.2-5.7% within 2050 and by 0.9</w:t>
      </w:r>
      <w:r w:rsidRPr="00C320A4">
        <w:rPr>
          <w:rFonts w:ascii="Times New Roman" w:hAnsi="Times New Roman" w:cs="Times New Roman"/>
          <w:color w:val="000000"/>
          <w:sz w:val="24"/>
          <w:szCs w:val="24"/>
          <w:highlight w:val="yellow"/>
        </w:rPr>
        <w:t xml:space="preserve"> to 6.</w:t>
      </w:r>
      <w:r>
        <w:rPr>
          <w:rFonts w:ascii="Times New Roman" w:hAnsi="Times New Roman" w:cs="Times New Roman"/>
          <w:color w:val="000000"/>
          <w:sz w:val="24"/>
          <w:szCs w:val="24"/>
          <w:highlight w:val="yellow"/>
        </w:rPr>
        <w:t>2</w:t>
      </w:r>
      <w:r w:rsidRPr="00C320A4">
        <w:rPr>
          <w:rFonts w:ascii="Times New Roman" w:hAnsi="Times New Roman" w:cs="Times New Roman"/>
          <w:color w:val="000000"/>
          <w:sz w:val="24"/>
          <w:szCs w:val="24"/>
          <w:highlight w:val="yellow"/>
        </w:rPr>
        <w:t>%</w:t>
      </w:r>
      <w:r>
        <w:rPr>
          <w:rFonts w:ascii="Times New Roman" w:hAnsi="Times New Roman" w:cs="Times New Roman"/>
          <w:color w:val="000000"/>
          <w:sz w:val="24"/>
          <w:szCs w:val="24"/>
        </w:rPr>
        <w:t xml:space="preserve"> within 2070 under different RCPs may be due to increase in CO</w:t>
      </w:r>
      <w:r w:rsidRPr="0049514A">
        <w:rPr>
          <w:rFonts w:ascii="Times New Roman" w:hAnsi="Times New Roman" w:cs="Times New Roman"/>
          <w:color w:val="000000"/>
          <w:sz w:val="24"/>
          <w:szCs w:val="24"/>
          <w:vertAlign w:val="subscript"/>
        </w:rPr>
        <w:t>2</w:t>
      </w:r>
      <w:r>
        <w:rPr>
          <w:rFonts w:ascii="Times New Roman" w:hAnsi="Times New Roman" w:cs="Times New Roman"/>
          <w:color w:val="000000"/>
          <w:sz w:val="24"/>
          <w:szCs w:val="24"/>
        </w:rPr>
        <w:t xml:space="preserve"> concentration  which increase the plant respiration cycle of C</w:t>
      </w:r>
      <w:r w:rsidRPr="0049514A">
        <w:rPr>
          <w:rFonts w:ascii="Times New Roman" w:hAnsi="Times New Roman" w:cs="Times New Roman"/>
          <w:color w:val="000000"/>
          <w:sz w:val="24"/>
          <w:szCs w:val="24"/>
          <w:vertAlign w:val="subscript"/>
        </w:rPr>
        <w:t>3</w:t>
      </w:r>
      <w:r>
        <w:rPr>
          <w:rFonts w:ascii="Times New Roman" w:hAnsi="Times New Roman" w:cs="Times New Roman"/>
          <w:color w:val="000000"/>
          <w:sz w:val="24"/>
          <w:szCs w:val="24"/>
        </w:rPr>
        <w:t xml:space="preserve"> crop(</w:t>
      </w:r>
      <w:proofErr w:type="spellStart"/>
      <w:r w:rsidRPr="007E0EF1">
        <w:rPr>
          <w:rFonts w:ascii="Times New Roman" w:hAnsi="Times New Roman" w:cs="Times New Roman"/>
          <w:color w:val="000000"/>
          <w:sz w:val="24"/>
          <w:szCs w:val="24"/>
          <w:highlight w:val="yellow"/>
        </w:rPr>
        <w:t>Leuning</w:t>
      </w:r>
      <w:proofErr w:type="spellEnd"/>
      <w:r w:rsidRPr="007E0EF1">
        <w:rPr>
          <w:rFonts w:ascii="Times New Roman" w:hAnsi="Times New Roman" w:cs="Times New Roman"/>
          <w:color w:val="000000"/>
          <w:sz w:val="24"/>
          <w:szCs w:val="24"/>
          <w:highlight w:val="yellow"/>
        </w:rPr>
        <w:t>, 1995</w:t>
      </w:r>
      <w:r>
        <w:rPr>
          <w:rFonts w:ascii="Times New Roman" w:hAnsi="Times New Roman" w:cs="Times New Roman"/>
          <w:color w:val="000000"/>
          <w:sz w:val="24"/>
          <w:szCs w:val="24"/>
        </w:rPr>
        <w:t xml:space="preserve">) like buckwheat that would create favorable </w:t>
      </w:r>
      <w:proofErr w:type="spellStart"/>
      <w:r>
        <w:rPr>
          <w:rFonts w:ascii="Times New Roman" w:hAnsi="Times New Roman" w:cs="Times New Roman"/>
          <w:color w:val="000000"/>
          <w:sz w:val="24"/>
          <w:szCs w:val="24"/>
        </w:rPr>
        <w:t>nitches</w:t>
      </w:r>
      <w:proofErr w:type="spellEnd"/>
      <w:r>
        <w:rPr>
          <w:rFonts w:ascii="Times New Roman" w:hAnsi="Times New Roman" w:cs="Times New Roman"/>
          <w:color w:val="000000"/>
          <w:sz w:val="24"/>
          <w:szCs w:val="24"/>
        </w:rPr>
        <w:t xml:space="preserve"> in topographical variation within the country.</w:t>
      </w:r>
    </w:p>
    <w:p w14:paraId="573A48DF" w14:textId="77777777"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It was already mentioned that buckwheat is very sensitive to both low and high temperature, soil moisture and rainfall pattern. So, this crop has been cultivating in different season in different regions of the country probably to meet the climatic suitability.  Though, projected increasing temperature and changes in rainfall pattern, projection of decrease in its upper most elevation and shrinkage of total suitable habitat by 2050 and 2070 may also favor by several crop specific characteristics like day degree growing temperature, increasing drought condition and moisture content of soils as it is cultivated in marginal land of the country.</w:t>
      </w:r>
    </w:p>
    <w:p w14:paraId="720A6F01"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 </w:t>
      </w:r>
    </w:p>
    <w:p w14:paraId="15515D2C" w14:textId="77777777" w:rsidR="00553800" w:rsidRPr="00FB20FB" w:rsidRDefault="00553800" w:rsidP="00553800">
      <w:pPr>
        <w:autoSpaceDE w:val="0"/>
        <w:autoSpaceDN w:val="0"/>
        <w:adjustRightInd w:val="0"/>
        <w:spacing w:after="0" w:line="360" w:lineRule="auto"/>
        <w:jc w:val="both"/>
        <w:rPr>
          <w:rFonts w:ascii="Times New Roman" w:hAnsi="Times New Roman" w:cs="Times New Roman"/>
          <w:b/>
          <w:sz w:val="24"/>
          <w:szCs w:val="24"/>
        </w:rPr>
      </w:pPr>
      <w:r w:rsidRPr="00FB20FB">
        <w:rPr>
          <w:rFonts w:ascii="Times New Roman" w:hAnsi="Times New Roman" w:cs="Times New Roman"/>
          <w:b/>
          <w:sz w:val="24"/>
          <w:szCs w:val="24"/>
        </w:rPr>
        <w:t>Conclusion</w:t>
      </w:r>
    </w:p>
    <w:p w14:paraId="6D70125C" w14:textId="77777777" w:rsidR="00553800" w:rsidRDefault="00553800" w:rsidP="0055380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This study based on Maxent modelling for habitat suitability of </w:t>
      </w:r>
      <w:r w:rsidRPr="00FB20FB">
        <w:rPr>
          <w:rFonts w:ascii="Times New Roman" w:hAnsi="Times New Roman" w:cs="Times New Roman"/>
          <w:color w:val="000000"/>
          <w:sz w:val="24"/>
          <w:szCs w:val="24"/>
        </w:rPr>
        <w:t>buckwheat</w:t>
      </w:r>
      <w:r>
        <w:rPr>
          <w:rFonts w:ascii="Times New Roman" w:hAnsi="Times New Roman" w:cs="Times New Roman"/>
          <w:color w:val="000000"/>
          <w:sz w:val="24"/>
          <w:szCs w:val="24"/>
        </w:rPr>
        <w:t xml:space="preserve"> in Nepal clearly delineates the current suitable area and predicted the changes on suitability by 2050 and 2070 under different RCPs.</w:t>
      </w:r>
      <w:r w:rsidRPr="00EF3E9D">
        <w:rPr>
          <w:rFonts w:ascii="Times New Roman" w:hAnsi="Times New Roman" w:cs="Times New Roman"/>
          <w:sz w:val="24"/>
          <w:szCs w:val="24"/>
        </w:rPr>
        <w:t xml:space="preserve"> </w:t>
      </w:r>
      <w:r>
        <w:rPr>
          <w:rFonts w:ascii="Times New Roman" w:hAnsi="Times New Roman" w:cs="Times New Roman"/>
          <w:sz w:val="24"/>
          <w:szCs w:val="24"/>
        </w:rPr>
        <w:t>The model showed that about 46% (69121.33km</w:t>
      </w:r>
      <w:r w:rsidRPr="00EF3E9D">
        <w:rPr>
          <w:rFonts w:ascii="Times New Roman" w:hAnsi="Times New Roman" w:cs="Times New Roman"/>
          <w:sz w:val="24"/>
          <w:szCs w:val="24"/>
          <w:vertAlign w:val="superscript"/>
        </w:rPr>
        <w:t>2</w:t>
      </w:r>
      <w:r>
        <w:rPr>
          <w:rFonts w:ascii="Times New Roman" w:hAnsi="Times New Roman" w:cs="Times New Roman"/>
          <w:sz w:val="24"/>
          <w:szCs w:val="24"/>
        </w:rPr>
        <w:t>) of country is suitable habitat for buckwheat including shrub, grassland, bare land, and agricultural land mostly from Siwalik to mountain regions within the elevation range of 289m-4441m. However, only about 110km</w:t>
      </w:r>
      <w:r w:rsidRPr="005F2CDA">
        <w:rPr>
          <w:rFonts w:ascii="Times New Roman" w:hAnsi="Times New Roman" w:cs="Times New Roman"/>
          <w:sz w:val="24"/>
          <w:szCs w:val="24"/>
          <w:vertAlign w:val="superscript"/>
        </w:rPr>
        <w:t>2</w:t>
      </w:r>
      <w:r>
        <w:rPr>
          <w:rFonts w:ascii="Times New Roman" w:hAnsi="Times New Roman" w:cs="Times New Roman"/>
          <w:sz w:val="24"/>
          <w:szCs w:val="24"/>
        </w:rPr>
        <w:t xml:space="preserve"> (0.5%) land is under buckwheat cultivation in Nepal. Our research clearly showed that habitat suitability of buckwheat would shrink by 7.0-8.2% and 2.3-8.3% by 2050 and 2070 respectively under different RCPs. The stable, loss and gain area analysis also indicated that net suitable area would be lost than gained by both 2050 and 2070.</w:t>
      </w:r>
    </w:p>
    <w:p w14:paraId="7F7D4828"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p>
    <w:p w14:paraId="044626BD" w14:textId="77777777" w:rsidR="00553800" w:rsidRDefault="00553800" w:rsidP="00553800">
      <w:pPr>
        <w:autoSpaceDE w:val="0"/>
        <w:autoSpaceDN w:val="0"/>
        <w:adjustRightInd w:val="0"/>
        <w:spacing w:after="0" w:line="360" w:lineRule="auto"/>
        <w:rPr>
          <w:rFonts w:ascii="Times New Roman" w:hAnsi="Times New Roman" w:cs="Times New Roman"/>
          <w:b/>
          <w:bCs/>
          <w:sz w:val="24"/>
          <w:szCs w:val="24"/>
        </w:rPr>
      </w:pPr>
      <w:r w:rsidRPr="00A458C2">
        <w:rPr>
          <w:rFonts w:ascii="Times New Roman" w:hAnsi="Times New Roman" w:cs="Times New Roman"/>
          <w:b/>
          <w:bCs/>
          <w:sz w:val="24"/>
          <w:szCs w:val="24"/>
        </w:rPr>
        <w:t>ACKNOWLEDGEMENT</w:t>
      </w:r>
      <w:r>
        <w:rPr>
          <w:rFonts w:ascii="Times New Roman" w:hAnsi="Times New Roman" w:cs="Times New Roman"/>
          <w:b/>
          <w:bCs/>
          <w:sz w:val="24"/>
          <w:szCs w:val="24"/>
        </w:rPr>
        <w:t>S</w:t>
      </w:r>
    </w:p>
    <w:p w14:paraId="1248CC0C" w14:textId="77777777" w:rsidR="00553800" w:rsidRPr="00A458C2" w:rsidRDefault="00553800" w:rsidP="00553800">
      <w:pPr>
        <w:autoSpaceDE w:val="0"/>
        <w:autoSpaceDN w:val="0"/>
        <w:adjustRightInd w:val="0"/>
        <w:spacing w:after="0" w:line="360" w:lineRule="auto"/>
        <w:rPr>
          <w:rFonts w:ascii="Times New Roman" w:hAnsi="Times New Roman" w:cs="Times New Roman"/>
          <w:b/>
          <w:bCs/>
          <w:sz w:val="24"/>
          <w:szCs w:val="24"/>
        </w:rPr>
      </w:pPr>
    </w:p>
    <w:p w14:paraId="0DC8A25B"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r w:rsidRPr="00F71C26">
        <w:rPr>
          <w:rFonts w:ascii="Times New Roman" w:hAnsi="Times New Roman" w:cs="Times New Roman"/>
          <w:sz w:val="24"/>
          <w:szCs w:val="24"/>
        </w:rPr>
        <w:t xml:space="preserve">This work was supported by Feed the Future Innovation Lab for Integrated Pest Management funded by the United States Agency for International Development (USAID) under the Cooperative Agreement No. AID-OAA-L-15-00001. </w:t>
      </w:r>
      <w:r>
        <w:rPr>
          <w:rFonts w:ascii="Times New Roman" w:hAnsi="Times New Roman" w:cs="Times New Roman"/>
          <w:sz w:val="24"/>
          <w:szCs w:val="24"/>
        </w:rPr>
        <w:t>We are thankful  Dr. Deep Narayan Shah for his</w:t>
      </w:r>
      <w:r w:rsidRPr="00F71C26">
        <w:rPr>
          <w:rFonts w:ascii="Times New Roman" w:hAnsi="Times New Roman" w:cs="Times New Roman"/>
          <w:sz w:val="24"/>
          <w:szCs w:val="24"/>
        </w:rPr>
        <w:t xml:space="preserve"> tireless help to </w:t>
      </w:r>
      <w:r>
        <w:rPr>
          <w:rFonts w:ascii="Times New Roman" w:hAnsi="Times New Roman" w:cs="Times New Roman"/>
          <w:sz w:val="24"/>
          <w:szCs w:val="24"/>
        </w:rPr>
        <w:t xml:space="preserve">prepare the data  in </w:t>
      </w:r>
      <w:r w:rsidRPr="00F71C26">
        <w:rPr>
          <w:rFonts w:ascii="Times New Roman" w:hAnsi="Times New Roman" w:cs="Times New Roman"/>
          <w:sz w:val="24"/>
          <w:szCs w:val="24"/>
        </w:rPr>
        <w:t xml:space="preserve"> </w:t>
      </w:r>
      <w:r>
        <w:rPr>
          <w:rFonts w:ascii="Times New Roman" w:hAnsi="Times New Roman" w:cs="Times New Roman"/>
          <w:sz w:val="24"/>
          <w:szCs w:val="24"/>
        </w:rPr>
        <w:t xml:space="preserve">modelling from world </w:t>
      </w:r>
      <w:proofErr w:type="spellStart"/>
      <w:r>
        <w:rPr>
          <w:rFonts w:ascii="Times New Roman" w:hAnsi="Times New Roman" w:cs="Times New Roman"/>
          <w:sz w:val="24"/>
          <w:szCs w:val="24"/>
        </w:rPr>
        <w:t>clim</w:t>
      </w:r>
      <w:proofErr w:type="spellEnd"/>
      <w:r>
        <w:rPr>
          <w:rFonts w:ascii="Times New Roman" w:hAnsi="Times New Roman" w:cs="Times New Roman"/>
          <w:sz w:val="24"/>
          <w:szCs w:val="24"/>
        </w:rPr>
        <w:t>.</w:t>
      </w:r>
      <w:r w:rsidRPr="00F71C26">
        <w:rPr>
          <w:rFonts w:ascii="Times New Roman" w:hAnsi="Times New Roman" w:cs="Times New Roman"/>
          <w:sz w:val="24"/>
          <w:szCs w:val="24"/>
        </w:rPr>
        <w:t xml:space="preserve"> Thanks</w:t>
      </w:r>
      <w:r>
        <w:rPr>
          <w:rFonts w:ascii="Times New Roman" w:hAnsi="Times New Roman" w:cs="Times New Roman"/>
          <w:sz w:val="24"/>
          <w:szCs w:val="24"/>
        </w:rPr>
        <w:t xml:space="preserve"> </w:t>
      </w:r>
      <w:r w:rsidRPr="00F71C26">
        <w:rPr>
          <w:rFonts w:ascii="Times New Roman" w:hAnsi="Times New Roman" w:cs="Times New Roman"/>
          <w:sz w:val="24"/>
          <w:szCs w:val="24"/>
        </w:rPr>
        <w:t>to Scientist Deepa Singh</w:t>
      </w:r>
      <w:r>
        <w:rPr>
          <w:rFonts w:ascii="Times New Roman" w:hAnsi="Times New Roman" w:cs="Times New Roman"/>
          <w:sz w:val="24"/>
          <w:szCs w:val="24"/>
        </w:rPr>
        <w:t xml:space="preserve">, </w:t>
      </w:r>
      <w:r w:rsidRPr="00F71C26">
        <w:rPr>
          <w:rFonts w:ascii="Times New Roman" w:hAnsi="Times New Roman" w:cs="Times New Roman"/>
          <w:sz w:val="24"/>
          <w:szCs w:val="24"/>
        </w:rPr>
        <w:t xml:space="preserve">National Agriculture Genetic Resource Centre (NAGRC), Gene bank, </w:t>
      </w:r>
      <w:proofErr w:type="spellStart"/>
      <w:r w:rsidRPr="00F71C26">
        <w:rPr>
          <w:rFonts w:ascii="Times New Roman" w:hAnsi="Times New Roman" w:cs="Times New Roman"/>
          <w:sz w:val="24"/>
          <w:szCs w:val="24"/>
        </w:rPr>
        <w:t>Khumaltar</w:t>
      </w:r>
      <w:proofErr w:type="spellEnd"/>
      <w:r w:rsidRPr="00F71C26">
        <w:rPr>
          <w:rFonts w:ascii="Times New Roman" w:hAnsi="Times New Roman" w:cs="Times New Roman"/>
          <w:sz w:val="24"/>
          <w:szCs w:val="24"/>
        </w:rPr>
        <w:t xml:space="preserve"> for providing presence points of </w:t>
      </w:r>
      <w:r>
        <w:rPr>
          <w:rFonts w:ascii="Times New Roman" w:hAnsi="Times New Roman" w:cs="Times New Roman"/>
          <w:sz w:val="24"/>
          <w:szCs w:val="24"/>
        </w:rPr>
        <w:t>buckwheat.</w:t>
      </w:r>
    </w:p>
    <w:p w14:paraId="65094729" w14:textId="77777777" w:rsidR="00553800" w:rsidRDefault="00553800" w:rsidP="00553800">
      <w:pPr>
        <w:autoSpaceDE w:val="0"/>
        <w:autoSpaceDN w:val="0"/>
        <w:adjustRightInd w:val="0"/>
        <w:spacing w:after="0" w:line="360" w:lineRule="auto"/>
        <w:jc w:val="both"/>
        <w:rPr>
          <w:rFonts w:ascii="Times New Roman" w:hAnsi="Times New Roman" w:cs="Times New Roman"/>
          <w:sz w:val="24"/>
          <w:szCs w:val="24"/>
        </w:rPr>
      </w:pPr>
    </w:p>
    <w:p w14:paraId="2FFBE263" w14:textId="77777777" w:rsidR="00553800" w:rsidRDefault="00553800" w:rsidP="00553800">
      <w:pPr>
        <w:autoSpaceDE w:val="0"/>
        <w:autoSpaceDN w:val="0"/>
        <w:adjustRightInd w:val="0"/>
        <w:spacing w:after="0" w:line="360" w:lineRule="auto"/>
        <w:rPr>
          <w:rFonts w:ascii="Times New Roman" w:hAnsi="Times New Roman" w:cs="Times New Roman"/>
          <w:b/>
          <w:sz w:val="24"/>
          <w:szCs w:val="24"/>
        </w:rPr>
      </w:pPr>
      <w:r w:rsidRPr="002B7964">
        <w:rPr>
          <w:rFonts w:ascii="Times New Roman" w:hAnsi="Times New Roman" w:cs="Times New Roman"/>
          <w:b/>
          <w:sz w:val="24"/>
          <w:szCs w:val="24"/>
        </w:rPr>
        <w:t>References</w:t>
      </w:r>
    </w:p>
    <w:p w14:paraId="6D28B86B" w14:textId="77777777" w:rsidR="00553800" w:rsidRPr="00E825BA" w:rsidRDefault="00553800" w:rsidP="00553800">
      <w:pPr>
        <w:autoSpaceDE w:val="0"/>
        <w:autoSpaceDN w:val="0"/>
        <w:adjustRightInd w:val="0"/>
        <w:spacing w:after="0" w:line="360" w:lineRule="auto"/>
        <w:ind w:left="540" w:hanging="540"/>
        <w:jc w:val="both"/>
        <w:rPr>
          <w:rFonts w:ascii="Times New Roman" w:hAnsi="Times New Roman" w:cs="Times New Roman"/>
          <w:color w:val="000000" w:themeColor="text1"/>
          <w:sz w:val="24"/>
          <w:szCs w:val="13"/>
        </w:rPr>
      </w:pPr>
      <w:proofErr w:type="spellStart"/>
      <w:r w:rsidRPr="002977C4">
        <w:rPr>
          <w:rFonts w:ascii="Times New Roman" w:hAnsi="Times New Roman" w:cs="Times New Roman"/>
          <w:color w:val="000000" w:themeColor="text1"/>
          <w:sz w:val="24"/>
          <w:szCs w:val="13"/>
        </w:rPr>
        <w:lastRenderedPageBreak/>
        <w:t>Allouche</w:t>
      </w:r>
      <w:proofErr w:type="spellEnd"/>
      <w:r w:rsidRPr="002977C4">
        <w:rPr>
          <w:rFonts w:ascii="Times New Roman" w:hAnsi="Times New Roman" w:cs="Times New Roman"/>
          <w:color w:val="000000" w:themeColor="text1"/>
          <w:sz w:val="24"/>
          <w:szCs w:val="13"/>
        </w:rPr>
        <w:t xml:space="preserve">, O., </w:t>
      </w:r>
      <w:proofErr w:type="spellStart"/>
      <w:r w:rsidRPr="002977C4">
        <w:rPr>
          <w:rFonts w:ascii="Times New Roman" w:hAnsi="Times New Roman" w:cs="Times New Roman"/>
          <w:color w:val="000000" w:themeColor="text1"/>
          <w:sz w:val="24"/>
          <w:szCs w:val="13"/>
        </w:rPr>
        <w:t>Tsoar</w:t>
      </w:r>
      <w:proofErr w:type="spellEnd"/>
      <w:r w:rsidRPr="002977C4">
        <w:rPr>
          <w:rFonts w:ascii="Times New Roman" w:hAnsi="Times New Roman" w:cs="Times New Roman"/>
          <w:color w:val="000000" w:themeColor="text1"/>
          <w:sz w:val="24"/>
          <w:szCs w:val="13"/>
        </w:rPr>
        <w:t xml:space="preserve">, A. and </w:t>
      </w:r>
      <w:proofErr w:type="spellStart"/>
      <w:r w:rsidRPr="002977C4">
        <w:rPr>
          <w:rFonts w:ascii="Times New Roman" w:hAnsi="Times New Roman" w:cs="Times New Roman"/>
          <w:color w:val="000000" w:themeColor="text1"/>
          <w:sz w:val="24"/>
          <w:szCs w:val="13"/>
        </w:rPr>
        <w:t>Kadmon</w:t>
      </w:r>
      <w:proofErr w:type="spellEnd"/>
      <w:r w:rsidRPr="002977C4">
        <w:rPr>
          <w:rFonts w:ascii="Times New Roman" w:hAnsi="Times New Roman" w:cs="Times New Roman"/>
          <w:color w:val="000000" w:themeColor="text1"/>
          <w:sz w:val="24"/>
          <w:szCs w:val="13"/>
        </w:rPr>
        <w:t xml:space="preserve">, R. 2006. Assessing the accuracy of species distribution models: prevalence, kappa and the true skill statistic (TSS). </w:t>
      </w:r>
      <w:r w:rsidRPr="002977C4">
        <w:rPr>
          <w:rFonts w:ascii="Times New Roman" w:hAnsi="Times New Roman" w:cs="Times New Roman"/>
          <w:i/>
          <w:color w:val="000000" w:themeColor="text1"/>
          <w:sz w:val="24"/>
          <w:szCs w:val="13"/>
        </w:rPr>
        <w:t>J. Appl. Ecol.</w:t>
      </w:r>
      <w:r>
        <w:rPr>
          <w:rFonts w:ascii="Times New Roman" w:hAnsi="Times New Roman" w:cs="Times New Roman"/>
          <w:color w:val="000000" w:themeColor="text1"/>
          <w:sz w:val="24"/>
          <w:szCs w:val="13"/>
        </w:rPr>
        <w:t xml:space="preserve"> 43 (6):</w:t>
      </w:r>
      <w:r w:rsidRPr="002977C4">
        <w:rPr>
          <w:rFonts w:ascii="Times New Roman" w:hAnsi="Times New Roman" w:cs="Times New Roman"/>
          <w:color w:val="000000" w:themeColor="text1"/>
          <w:sz w:val="24"/>
          <w:szCs w:val="13"/>
        </w:rPr>
        <w:t xml:space="preserve"> 1223–1232.</w:t>
      </w:r>
    </w:p>
    <w:p w14:paraId="4E37D383" w14:textId="77777777" w:rsidR="00553800" w:rsidRPr="002977C4" w:rsidRDefault="00553800" w:rsidP="00553800">
      <w:pPr>
        <w:autoSpaceDE w:val="0"/>
        <w:autoSpaceDN w:val="0"/>
        <w:adjustRightInd w:val="0"/>
        <w:spacing w:after="0" w:line="360" w:lineRule="auto"/>
        <w:ind w:left="540" w:hanging="540"/>
        <w:rPr>
          <w:rFonts w:ascii="Times New Roman" w:hAnsi="Times New Roman" w:cs="Times New Roman"/>
          <w:b/>
          <w:sz w:val="24"/>
          <w:szCs w:val="24"/>
        </w:rPr>
      </w:pPr>
    </w:p>
    <w:p w14:paraId="4EBA1F22"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24"/>
        </w:rPr>
        <w:t>Babu</w:t>
      </w:r>
      <w:proofErr w:type="spellEnd"/>
      <w:r w:rsidRPr="002977C4">
        <w:rPr>
          <w:rFonts w:ascii="Times New Roman" w:hAnsi="Times New Roman" w:cs="Times New Roman"/>
          <w:sz w:val="24"/>
          <w:szCs w:val="24"/>
        </w:rPr>
        <w:t xml:space="preserve">, S., Yadav, G.S., Singh, R., </w:t>
      </w:r>
      <w:proofErr w:type="spellStart"/>
      <w:r w:rsidRPr="002977C4">
        <w:rPr>
          <w:rFonts w:ascii="Times New Roman" w:hAnsi="Times New Roman" w:cs="Times New Roman"/>
          <w:sz w:val="24"/>
          <w:szCs w:val="24"/>
        </w:rPr>
        <w:t>Avasthe</w:t>
      </w:r>
      <w:proofErr w:type="spellEnd"/>
      <w:r w:rsidRPr="002977C4">
        <w:rPr>
          <w:rFonts w:ascii="Times New Roman" w:hAnsi="Times New Roman" w:cs="Times New Roman"/>
          <w:sz w:val="24"/>
          <w:szCs w:val="24"/>
        </w:rPr>
        <w:t xml:space="preserve">, R.K., </w:t>
      </w:r>
      <w:proofErr w:type="spellStart"/>
      <w:r w:rsidRPr="002977C4">
        <w:rPr>
          <w:rFonts w:ascii="Times New Roman" w:hAnsi="Times New Roman" w:cs="Times New Roman"/>
          <w:sz w:val="24"/>
          <w:szCs w:val="24"/>
        </w:rPr>
        <w:t>Das,A</w:t>
      </w:r>
      <w:proofErr w:type="spellEnd"/>
      <w:r w:rsidRPr="002977C4">
        <w:rPr>
          <w:rFonts w:ascii="Times New Roman" w:hAnsi="Times New Roman" w:cs="Times New Roman"/>
          <w:sz w:val="24"/>
          <w:szCs w:val="24"/>
        </w:rPr>
        <w:t xml:space="preserve">., </w:t>
      </w:r>
      <w:proofErr w:type="spellStart"/>
      <w:r w:rsidRPr="002977C4">
        <w:rPr>
          <w:rFonts w:ascii="Times New Roman" w:hAnsi="Times New Roman" w:cs="Times New Roman"/>
          <w:sz w:val="24"/>
          <w:szCs w:val="24"/>
        </w:rPr>
        <w:t>Mahapatra,K.P</w:t>
      </w:r>
      <w:proofErr w:type="spellEnd"/>
      <w:r w:rsidRPr="002977C4">
        <w:rPr>
          <w:rFonts w:ascii="Times New Roman" w:hAnsi="Times New Roman" w:cs="Times New Roman"/>
          <w:sz w:val="24"/>
          <w:szCs w:val="24"/>
        </w:rPr>
        <w:t xml:space="preserve">., </w:t>
      </w:r>
      <w:proofErr w:type="spellStart"/>
      <w:r w:rsidRPr="002977C4">
        <w:rPr>
          <w:rFonts w:ascii="Times New Roman" w:hAnsi="Times New Roman" w:cs="Times New Roman"/>
          <w:sz w:val="24"/>
          <w:szCs w:val="24"/>
        </w:rPr>
        <w:t>Tahashildar,M</w:t>
      </w:r>
      <w:proofErr w:type="spellEnd"/>
      <w:r w:rsidRPr="002977C4">
        <w:rPr>
          <w:rFonts w:ascii="Times New Roman" w:hAnsi="Times New Roman" w:cs="Times New Roman"/>
          <w:sz w:val="24"/>
          <w:szCs w:val="24"/>
        </w:rPr>
        <w:t xml:space="preserve">., </w:t>
      </w:r>
      <w:proofErr w:type="spellStart"/>
      <w:r w:rsidRPr="002977C4">
        <w:rPr>
          <w:rFonts w:ascii="Times New Roman" w:hAnsi="Times New Roman" w:cs="Times New Roman"/>
          <w:sz w:val="24"/>
          <w:szCs w:val="24"/>
        </w:rPr>
        <w:t>Kurmar</w:t>
      </w:r>
      <w:proofErr w:type="spellEnd"/>
      <w:r w:rsidRPr="002977C4">
        <w:rPr>
          <w:rFonts w:ascii="Times New Roman" w:hAnsi="Times New Roman" w:cs="Times New Roman"/>
          <w:sz w:val="24"/>
          <w:szCs w:val="24"/>
        </w:rPr>
        <w:t xml:space="preserve">, K., Prabha, M., Dev, M.T., Rana, D.S., </w:t>
      </w:r>
      <w:proofErr w:type="spellStart"/>
      <w:r w:rsidRPr="002977C4">
        <w:rPr>
          <w:rFonts w:ascii="Times New Roman" w:hAnsi="Times New Roman" w:cs="Times New Roman"/>
          <w:sz w:val="24"/>
          <w:szCs w:val="24"/>
        </w:rPr>
        <w:t>Pande,P</w:t>
      </w:r>
      <w:proofErr w:type="spellEnd"/>
      <w:r w:rsidRPr="002977C4">
        <w:rPr>
          <w:rFonts w:ascii="Times New Roman" w:hAnsi="Times New Roman" w:cs="Times New Roman"/>
          <w:sz w:val="24"/>
          <w:szCs w:val="24"/>
        </w:rPr>
        <w:t xml:space="preserve">. and </w:t>
      </w:r>
      <w:proofErr w:type="spellStart"/>
      <w:r w:rsidRPr="002977C4">
        <w:rPr>
          <w:rFonts w:ascii="Times New Roman" w:hAnsi="Times New Roman" w:cs="Times New Roman"/>
          <w:sz w:val="24"/>
          <w:szCs w:val="24"/>
        </w:rPr>
        <w:t>Praskash</w:t>
      </w:r>
      <w:proofErr w:type="spellEnd"/>
      <w:r w:rsidRPr="002977C4">
        <w:rPr>
          <w:rFonts w:ascii="Times New Roman" w:hAnsi="Times New Roman" w:cs="Times New Roman"/>
          <w:sz w:val="24"/>
          <w:szCs w:val="24"/>
        </w:rPr>
        <w:t>, N. 2018. Production technology and multifarious uses of buckwheat (</w:t>
      </w:r>
      <w:proofErr w:type="spellStart"/>
      <w:r w:rsidRPr="00E825BA">
        <w:rPr>
          <w:rFonts w:ascii="Times New Roman" w:hAnsi="Times New Roman" w:cs="Times New Roman"/>
          <w:i/>
          <w:sz w:val="24"/>
          <w:szCs w:val="24"/>
        </w:rPr>
        <w:t>Fagopyrum</w:t>
      </w:r>
      <w:proofErr w:type="spellEnd"/>
      <w:r w:rsidRPr="002977C4">
        <w:rPr>
          <w:rFonts w:ascii="Times New Roman" w:hAnsi="Times New Roman" w:cs="Times New Roman"/>
          <w:sz w:val="24"/>
          <w:szCs w:val="24"/>
        </w:rPr>
        <w:t xml:space="preserve"> spp.): A review. </w:t>
      </w:r>
      <w:r w:rsidRPr="002977C4">
        <w:rPr>
          <w:rFonts w:ascii="Times New Roman" w:hAnsi="Times New Roman" w:cs="Times New Roman"/>
          <w:i/>
          <w:sz w:val="24"/>
          <w:szCs w:val="24"/>
        </w:rPr>
        <w:t xml:space="preserve">Indian Journal of Agronomy </w:t>
      </w:r>
      <w:r w:rsidRPr="002977C4">
        <w:rPr>
          <w:rFonts w:ascii="Times New Roman" w:hAnsi="Times New Roman" w:cs="Times New Roman"/>
          <w:sz w:val="24"/>
          <w:szCs w:val="24"/>
        </w:rPr>
        <w:t>63(4):415-427</w:t>
      </w:r>
      <w:r>
        <w:rPr>
          <w:rFonts w:ascii="Times New Roman" w:hAnsi="Times New Roman" w:cs="Times New Roman"/>
          <w:sz w:val="24"/>
          <w:szCs w:val="24"/>
        </w:rPr>
        <w:t>.</w:t>
      </w:r>
    </w:p>
    <w:p w14:paraId="55492D52"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24"/>
        </w:rPr>
        <w:t>Bocchiola</w:t>
      </w:r>
      <w:proofErr w:type="spellEnd"/>
      <w:r w:rsidRPr="002977C4">
        <w:rPr>
          <w:rFonts w:ascii="Times New Roman" w:hAnsi="Times New Roman" w:cs="Times New Roman"/>
          <w:sz w:val="24"/>
          <w:szCs w:val="24"/>
        </w:rPr>
        <w:t xml:space="preserve">,  D. 2017. </w:t>
      </w:r>
      <w:r w:rsidRPr="00E825BA">
        <w:rPr>
          <w:rStyle w:val="A1"/>
          <w:rFonts w:ascii="Times New Roman" w:hAnsi="Times New Roman" w:cs="Times New Roman"/>
          <w:sz w:val="24"/>
          <w:szCs w:val="24"/>
        </w:rPr>
        <w:t xml:space="preserve">Agriculture and food security under climate change in Nepal. </w:t>
      </w:r>
      <w:r w:rsidRPr="00E825BA">
        <w:rPr>
          <w:rStyle w:val="A1"/>
          <w:rFonts w:ascii="Times New Roman" w:hAnsi="Times New Roman" w:cs="Times New Roman"/>
          <w:i/>
          <w:sz w:val="24"/>
          <w:szCs w:val="24"/>
        </w:rPr>
        <w:t>Advances in plants &amp; agriculture research</w:t>
      </w:r>
      <w:r w:rsidRPr="002977C4">
        <w:rPr>
          <w:rStyle w:val="A1"/>
          <w:rFonts w:ascii="Times New Roman" w:hAnsi="Times New Roman" w:cs="Times New Roman"/>
          <w:sz w:val="24"/>
          <w:szCs w:val="24"/>
        </w:rPr>
        <w:t xml:space="preserve"> </w:t>
      </w:r>
      <w:r w:rsidRPr="002977C4">
        <w:rPr>
          <w:rFonts w:ascii="Times New Roman" w:hAnsi="Times New Roman" w:cs="Times New Roman"/>
          <w:sz w:val="24"/>
          <w:szCs w:val="24"/>
        </w:rPr>
        <w:t>6(6): 00237. DOI: 10.15406/apar.2017.06.00237</w:t>
      </w:r>
      <w:r>
        <w:rPr>
          <w:rFonts w:ascii="Times New Roman" w:hAnsi="Times New Roman" w:cs="Times New Roman"/>
          <w:sz w:val="24"/>
          <w:szCs w:val="24"/>
        </w:rPr>
        <w:t>.</w:t>
      </w:r>
    </w:p>
    <w:p w14:paraId="735C980D"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24"/>
        </w:rPr>
        <w:t>Boria</w:t>
      </w:r>
      <w:proofErr w:type="spellEnd"/>
      <w:r w:rsidRPr="002977C4">
        <w:rPr>
          <w:rFonts w:ascii="Times New Roman" w:hAnsi="Times New Roman" w:cs="Times New Roman"/>
          <w:sz w:val="24"/>
          <w:szCs w:val="24"/>
        </w:rPr>
        <w:t xml:space="preserve">, R.A., </w:t>
      </w:r>
      <w:proofErr w:type="spellStart"/>
      <w:r w:rsidRPr="002977C4">
        <w:rPr>
          <w:rFonts w:ascii="Times New Roman" w:hAnsi="Times New Roman" w:cs="Times New Roman"/>
          <w:sz w:val="24"/>
          <w:szCs w:val="24"/>
        </w:rPr>
        <w:t>Olson,L.E</w:t>
      </w:r>
      <w:proofErr w:type="spellEnd"/>
      <w:r w:rsidRPr="002977C4">
        <w:rPr>
          <w:rFonts w:ascii="Times New Roman" w:hAnsi="Times New Roman" w:cs="Times New Roman"/>
          <w:sz w:val="24"/>
          <w:szCs w:val="24"/>
        </w:rPr>
        <w:t xml:space="preserve">. </w:t>
      </w:r>
      <w:proofErr w:type="spellStart"/>
      <w:r w:rsidRPr="002977C4">
        <w:rPr>
          <w:rFonts w:ascii="Times New Roman" w:hAnsi="Times New Roman" w:cs="Times New Roman"/>
          <w:sz w:val="24"/>
          <w:szCs w:val="24"/>
        </w:rPr>
        <w:t>Goodman,S.M</w:t>
      </w:r>
      <w:proofErr w:type="spellEnd"/>
      <w:r w:rsidRPr="002977C4">
        <w:rPr>
          <w:rFonts w:ascii="Times New Roman" w:hAnsi="Times New Roman" w:cs="Times New Roman"/>
          <w:sz w:val="24"/>
          <w:szCs w:val="24"/>
        </w:rPr>
        <w:t xml:space="preserve">. and  Anderson, R.P. 2014. Spatial filtering to reduce sampling bias can improve the performance of ecological niche models. </w:t>
      </w:r>
      <w:r w:rsidRPr="002977C4">
        <w:rPr>
          <w:rFonts w:ascii="Times New Roman" w:hAnsi="Times New Roman" w:cs="Times New Roman"/>
          <w:i/>
          <w:sz w:val="24"/>
          <w:szCs w:val="24"/>
        </w:rPr>
        <w:t>Ecological modelling</w:t>
      </w:r>
      <w:r w:rsidRPr="002977C4">
        <w:rPr>
          <w:rFonts w:ascii="Times New Roman" w:hAnsi="Times New Roman" w:cs="Times New Roman"/>
          <w:sz w:val="24"/>
          <w:szCs w:val="24"/>
        </w:rPr>
        <w:t xml:space="preserve"> 273:73-77.</w:t>
      </w:r>
    </w:p>
    <w:p w14:paraId="42420ED4"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Clarke, L., Edmonds, J., Jacoby, H., Pitcher, H., Reilly, J. and </w:t>
      </w:r>
      <w:proofErr w:type="spellStart"/>
      <w:r w:rsidRPr="002977C4">
        <w:rPr>
          <w:rFonts w:ascii="Times New Roman" w:hAnsi="Times New Roman" w:cs="Times New Roman"/>
          <w:sz w:val="24"/>
          <w:szCs w:val="24"/>
        </w:rPr>
        <w:t>Richels</w:t>
      </w:r>
      <w:proofErr w:type="spellEnd"/>
      <w:r w:rsidRPr="002977C4">
        <w:rPr>
          <w:rFonts w:ascii="Times New Roman" w:hAnsi="Times New Roman" w:cs="Times New Roman"/>
          <w:sz w:val="24"/>
          <w:szCs w:val="24"/>
        </w:rPr>
        <w:t xml:space="preserve">, R.2007.  </w:t>
      </w:r>
      <w:r w:rsidRPr="00E825BA">
        <w:rPr>
          <w:rFonts w:ascii="Times New Roman" w:hAnsi="Times New Roman" w:cs="Times New Roman"/>
          <w:i/>
          <w:sz w:val="24"/>
          <w:szCs w:val="24"/>
        </w:rPr>
        <w:t>Scenarios of Greenhouse Gas Emissions and Atmospheric Concentrations.</w:t>
      </w:r>
      <w:r w:rsidRPr="002977C4">
        <w:rPr>
          <w:rFonts w:ascii="Times New Roman" w:hAnsi="Times New Roman" w:cs="Times New Roman"/>
          <w:sz w:val="24"/>
          <w:szCs w:val="24"/>
        </w:rPr>
        <w:t xml:space="preserve"> Sub-report 2.1 A of Synthesis and Assessment Product 2.1 by the U.S. Climate Change Science Program and the Subcommittee on Global Change Research. Department of Energy, Office of Biological &amp; Environmental Res</w:t>
      </w:r>
      <w:r>
        <w:rPr>
          <w:rFonts w:ascii="Times New Roman" w:hAnsi="Times New Roman" w:cs="Times New Roman"/>
          <w:sz w:val="24"/>
          <w:szCs w:val="24"/>
        </w:rPr>
        <w:t xml:space="preserve">earch,  Washington DC, USA. </w:t>
      </w:r>
      <w:r w:rsidRPr="002977C4">
        <w:rPr>
          <w:rFonts w:ascii="Times New Roman" w:hAnsi="Times New Roman" w:cs="Times New Roman"/>
          <w:sz w:val="24"/>
          <w:szCs w:val="24"/>
        </w:rPr>
        <w:t>154</w:t>
      </w:r>
      <w:r w:rsidRPr="00E825BA">
        <w:rPr>
          <w:rFonts w:ascii="Times New Roman" w:hAnsi="Times New Roman" w:cs="Times New Roman"/>
          <w:sz w:val="24"/>
          <w:szCs w:val="24"/>
        </w:rPr>
        <w:t xml:space="preserve"> </w:t>
      </w:r>
      <w:r>
        <w:rPr>
          <w:rFonts w:ascii="Times New Roman" w:hAnsi="Times New Roman" w:cs="Times New Roman"/>
          <w:sz w:val="24"/>
          <w:szCs w:val="24"/>
        </w:rPr>
        <w:t>pp.</w:t>
      </w:r>
    </w:p>
    <w:p w14:paraId="7B3FA843"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Death, G. and K. E. </w:t>
      </w:r>
      <w:proofErr w:type="spellStart"/>
      <w:r w:rsidRPr="002977C4">
        <w:rPr>
          <w:rFonts w:ascii="Times New Roman" w:hAnsi="Times New Roman" w:cs="Times New Roman"/>
          <w:sz w:val="24"/>
          <w:szCs w:val="24"/>
        </w:rPr>
        <w:t>Fabricius</w:t>
      </w:r>
      <w:proofErr w:type="spellEnd"/>
      <w:r w:rsidRPr="002977C4">
        <w:rPr>
          <w:rFonts w:ascii="Times New Roman" w:hAnsi="Times New Roman" w:cs="Times New Roman"/>
          <w:sz w:val="24"/>
          <w:szCs w:val="24"/>
        </w:rPr>
        <w:t xml:space="preserve">. 2000. Classification and regression trees: a powerful yet simple technique for the analysis of complex ecological data. </w:t>
      </w:r>
      <w:r w:rsidRPr="002977C4">
        <w:rPr>
          <w:rFonts w:ascii="Times New Roman" w:hAnsi="Times New Roman" w:cs="Times New Roman"/>
          <w:i/>
          <w:iCs/>
          <w:sz w:val="24"/>
          <w:szCs w:val="24"/>
        </w:rPr>
        <w:t>Ecology</w:t>
      </w:r>
      <w:r w:rsidRPr="002977C4">
        <w:rPr>
          <w:rFonts w:ascii="Times New Roman" w:hAnsi="Times New Roman" w:cs="Times New Roman"/>
          <w:sz w:val="24"/>
          <w:szCs w:val="24"/>
        </w:rPr>
        <w:t xml:space="preserve"> 81: 3178-3192</w:t>
      </w:r>
      <w:r>
        <w:rPr>
          <w:rFonts w:ascii="Times New Roman" w:hAnsi="Times New Roman" w:cs="Times New Roman"/>
          <w:sz w:val="24"/>
          <w:szCs w:val="24"/>
        </w:rPr>
        <w:t>.</w:t>
      </w:r>
    </w:p>
    <w:p w14:paraId="54271CF5"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24"/>
        </w:rPr>
        <w:t>Drazic</w:t>
      </w:r>
      <w:proofErr w:type="spellEnd"/>
      <w:r w:rsidRPr="002977C4">
        <w:rPr>
          <w:rFonts w:ascii="Times New Roman" w:hAnsi="Times New Roman" w:cs="Times New Roman"/>
          <w:sz w:val="24"/>
          <w:szCs w:val="24"/>
        </w:rPr>
        <w:t xml:space="preserve">, S., </w:t>
      </w:r>
      <w:proofErr w:type="spellStart"/>
      <w:r w:rsidRPr="002977C4">
        <w:rPr>
          <w:rFonts w:ascii="Times New Roman" w:hAnsi="Times New Roman" w:cs="Times New Roman"/>
          <w:sz w:val="24"/>
          <w:szCs w:val="24"/>
        </w:rPr>
        <w:t>Glamoclija</w:t>
      </w:r>
      <w:proofErr w:type="spellEnd"/>
      <w:r w:rsidRPr="002977C4">
        <w:rPr>
          <w:rFonts w:ascii="Times New Roman" w:hAnsi="Times New Roman" w:cs="Times New Roman"/>
          <w:sz w:val="24"/>
          <w:szCs w:val="24"/>
        </w:rPr>
        <w:t xml:space="preserve">, D., </w:t>
      </w:r>
      <w:proofErr w:type="spellStart"/>
      <w:r w:rsidRPr="002977C4">
        <w:rPr>
          <w:rFonts w:ascii="Times New Roman" w:hAnsi="Times New Roman" w:cs="Times New Roman"/>
          <w:sz w:val="24"/>
          <w:szCs w:val="24"/>
        </w:rPr>
        <w:t>Ristic</w:t>
      </w:r>
      <w:proofErr w:type="spellEnd"/>
      <w:r w:rsidRPr="002977C4">
        <w:rPr>
          <w:rFonts w:ascii="Times New Roman" w:hAnsi="Times New Roman" w:cs="Times New Roman"/>
          <w:sz w:val="24"/>
          <w:szCs w:val="24"/>
        </w:rPr>
        <w:t xml:space="preserve">, M., </w:t>
      </w:r>
      <w:proofErr w:type="spellStart"/>
      <w:r w:rsidRPr="002977C4">
        <w:rPr>
          <w:rFonts w:ascii="Times New Roman" w:hAnsi="Times New Roman" w:cs="Times New Roman"/>
          <w:sz w:val="24"/>
          <w:szCs w:val="24"/>
        </w:rPr>
        <w:t>Dolijanovic</w:t>
      </w:r>
      <w:proofErr w:type="spellEnd"/>
      <w:r w:rsidRPr="002977C4">
        <w:rPr>
          <w:rFonts w:ascii="Times New Roman" w:hAnsi="Times New Roman" w:cs="Times New Roman"/>
          <w:sz w:val="24"/>
          <w:szCs w:val="24"/>
        </w:rPr>
        <w:t xml:space="preserve">, Z., </w:t>
      </w:r>
      <w:proofErr w:type="spellStart"/>
      <w:r w:rsidRPr="002977C4">
        <w:rPr>
          <w:rFonts w:ascii="Times New Roman" w:hAnsi="Times New Roman" w:cs="Times New Roman"/>
          <w:sz w:val="24"/>
          <w:szCs w:val="24"/>
        </w:rPr>
        <w:t>Drazic</w:t>
      </w:r>
      <w:proofErr w:type="spellEnd"/>
      <w:r w:rsidRPr="002977C4">
        <w:rPr>
          <w:rFonts w:ascii="Times New Roman" w:hAnsi="Times New Roman" w:cs="Times New Roman"/>
          <w:sz w:val="24"/>
          <w:szCs w:val="24"/>
        </w:rPr>
        <w:t xml:space="preserve">, M., Pavlovic, S., </w:t>
      </w:r>
      <w:proofErr w:type="spellStart"/>
      <w:r w:rsidRPr="002977C4">
        <w:rPr>
          <w:rFonts w:ascii="Times New Roman" w:hAnsi="Times New Roman" w:cs="Times New Roman"/>
          <w:sz w:val="24"/>
          <w:szCs w:val="24"/>
        </w:rPr>
        <w:t>Jaramaz</w:t>
      </w:r>
      <w:proofErr w:type="spellEnd"/>
      <w:r w:rsidRPr="002977C4">
        <w:rPr>
          <w:rFonts w:ascii="Times New Roman" w:hAnsi="Times New Roman" w:cs="Times New Roman"/>
          <w:sz w:val="24"/>
          <w:szCs w:val="24"/>
        </w:rPr>
        <w:t xml:space="preserve">, M. and </w:t>
      </w:r>
      <w:proofErr w:type="spellStart"/>
      <w:r w:rsidRPr="002977C4">
        <w:rPr>
          <w:rFonts w:ascii="Times New Roman" w:hAnsi="Times New Roman" w:cs="Times New Roman"/>
          <w:sz w:val="24"/>
          <w:szCs w:val="24"/>
        </w:rPr>
        <w:t>Jaramaz</w:t>
      </w:r>
      <w:proofErr w:type="spellEnd"/>
      <w:r w:rsidRPr="002977C4">
        <w:rPr>
          <w:rFonts w:ascii="Times New Roman" w:hAnsi="Times New Roman" w:cs="Times New Roman"/>
          <w:sz w:val="24"/>
          <w:szCs w:val="24"/>
        </w:rPr>
        <w:t xml:space="preserve">, D. 2016. Effect of environment of the </w:t>
      </w:r>
      <w:proofErr w:type="spellStart"/>
      <w:r w:rsidRPr="002977C4">
        <w:rPr>
          <w:rFonts w:ascii="Times New Roman" w:hAnsi="Times New Roman" w:cs="Times New Roman"/>
          <w:sz w:val="24"/>
          <w:szCs w:val="24"/>
        </w:rPr>
        <w:t>rutin</w:t>
      </w:r>
      <w:proofErr w:type="spellEnd"/>
      <w:r w:rsidRPr="002977C4">
        <w:rPr>
          <w:rFonts w:ascii="Times New Roman" w:hAnsi="Times New Roman" w:cs="Times New Roman"/>
          <w:sz w:val="24"/>
          <w:szCs w:val="24"/>
        </w:rPr>
        <w:t xml:space="preserve"> content in leaves of </w:t>
      </w:r>
      <w:proofErr w:type="spellStart"/>
      <w:r w:rsidRPr="00E825BA">
        <w:rPr>
          <w:rFonts w:ascii="Times New Roman" w:hAnsi="Times New Roman" w:cs="Times New Roman"/>
          <w:i/>
          <w:sz w:val="24"/>
          <w:szCs w:val="24"/>
        </w:rPr>
        <w:t>Fagopyrum</w:t>
      </w:r>
      <w:proofErr w:type="spellEnd"/>
      <w:r w:rsidRPr="00E825BA">
        <w:rPr>
          <w:rFonts w:ascii="Times New Roman" w:hAnsi="Times New Roman" w:cs="Times New Roman"/>
          <w:i/>
          <w:sz w:val="24"/>
          <w:szCs w:val="24"/>
        </w:rPr>
        <w:t xml:space="preserve"> </w:t>
      </w:r>
      <w:proofErr w:type="spellStart"/>
      <w:r w:rsidRPr="00E825BA">
        <w:rPr>
          <w:rFonts w:ascii="Times New Roman" w:hAnsi="Times New Roman" w:cs="Times New Roman"/>
          <w:i/>
          <w:sz w:val="24"/>
          <w:szCs w:val="24"/>
        </w:rPr>
        <w:t>esculentum</w:t>
      </w:r>
      <w:proofErr w:type="spellEnd"/>
      <w:r w:rsidRPr="002977C4">
        <w:rPr>
          <w:rFonts w:ascii="Times New Roman" w:hAnsi="Times New Roman" w:cs="Times New Roman"/>
          <w:sz w:val="24"/>
          <w:szCs w:val="24"/>
        </w:rPr>
        <w:t xml:space="preserve"> </w:t>
      </w:r>
      <w:proofErr w:type="spellStart"/>
      <w:r w:rsidRPr="002977C4">
        <w:rPr>
          <w:rFonts w:ascii="Times New Roman" w:hAnsi="Times New Roman" w:cs="Times New Roman"/>
          <w:sz w:val="24"/>
          <w:szCs w:val="24"/>
        </w:rPr>
        <w:t>Moench</w:t>
      </w:r>
      <w:proofErr w:type="spellEnd"/>
      <w:r w:rsidRPr="002977C4">
        <w:rPr>
          <w:rFonts w:ascii="Times New Roman" w:hAnsi="Times New Roman" w:cs="Times New Roman"/>
          <w:sz w:val="24"/>
          <w:szCs w:val="24"/>
        </w:rPr>
        <w:t xml:space="preserve">. </w:t>
      </w:r>
      <w:r w:rsidRPr="00E825BA">
        <w:rPr>
          <w:rFonts w:ascii="Times New Roman" w:hAnsi="Times New Roman" w:cs="Times New Roman"/>
          <w:i/>
          <w:sz w:val="24"/>
          <w:szCs w:val="24"/>
        </w:rPr>
        <w:t>Plant, Soil and Environment</w:t>
      </w:r>
      <w:r w:rsidRPr="002977C4">
        <w:rPr>
          <w:rFonts w:ascii="Times New Roman" w:hAnsi="Times New Roman" w:cs="Times New Roman"/>
          <w:sz w:val="24"/>
          <w:szCs w:val="24"/>
        </w:rPr>
        <w:t xml:space="preserve"> 62(6): 261–265</w:t>
      </w:r>
      <w:r>
        <w:rPr>
          <w:rFonts w:ascii="Times New Roman" w:hAnsi="Times New Roman" w:cs="Times New Roman"/>
          <w:sz w:val="24"/>
          <w:szCs w:val="24"/>
        </w:rPr>
        <w:t>.</w:t>
      </w:r>
    </w:p>
    <w:p w14:paraId="7B8EBE57"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24"/>
        </w:rPr>
        <w:t>Fujino</w:t>
      </w:r>
      <w:proofErr w:type="spellEnd"/>
      <w:r w:rsidRPr="002977C4">
        <w:rPr>
          <w:rFonts w:ascii="Times New Roman" w:hAnsi="Times New Roman" w:cs="Times New Roman"/>
          <w:sz w:val="24"/>
          <w:szCs w:val="24"/>
        </w:rPr>
        <w:t xml:space="preserve">, J., Nair, R., </w:t>
      </w:r>
      <w:proofErr w:type="spellStart"/>
      <w:r w:rsidRPr="002977C4">
        <w:rPr>
          <w:rFonts w:ascii="Times New Roman" w:hAnsi="Times New Roman" w:cs="Times New Roman"/>
          <w:sz w:val="24"/>
          <w:szCs w:val="24"/>
        </w:rPr>
        <w:t>Kainuma</w:t>
      </w:r>
      <w:proofErr w:type="spellEnd"/>
      <w:r w:rsidRPr="002977C4">
        <w:rPr>
          <w:rFonts w:ascii="Times New Roman" w:hAnsi="Times New Roman" w:cs="Times New Roman"/>
          <w:sz w:val="24"/>
          <w:szCs w:val="24"/>
        </w:rPr>
        <w:t xml:space="preserve">, M., Masui, T. and Matsuoka, Y. 2006. Multi-gas mitigation analysis on stabilization scenarios using AIM global model. </w:t>
      </w:r>
      <w:r w:rsidRPr="002977C4">
        <w:rPr>
          <w:rFonts w:ascii="Times New Roman" w:hAnsi="Times New Roman" w:cs="Times New Roman"/>
          <w:i/>
          <w:sz w:val="24"/>
          <w:szCs w:val="24"/>
        </w:rPr>
        <w:t>The Energy Journal Multi-Greenhouse Gas Mitigation and Climate Policy, Special Issue</w:t>
      </w:r>
      <w:r w:rsidRPr="002977C4">
        <w:rPr>
          <w:rFonts w:ascii="Times New Roman" w:hAnsi="Times New Roman" w:cs="Times New Roman"/>
          <w:sz w:val="24"/>
          <w:szCs w:val="24"/>
        </w:rPr>
        <w:t xml:space="preserve">  3: 343–354</w:t>
      </w:r>
      <w:r>
        <w:rPr>
          <w:rFonts w:ascii="Times New Roman" w:hAnsi="Times New Roman" w:cs="Times New Roman"/>
          <w:sz w:val="24"/>
          <w:szCs w:val="24"/>
        </w:rPr>
        <w:t>.</w:t>
      </w:r>
    </w:p>
    <w:p w14:paraId="2E28F98E"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Gent, P.R., </w:t>
      </w:r>
      <w:proofErr w:type="spellStart"/>
      <w:r w:rsidRPr="002977C4">
        <w:rPr>
          <w:rFonts w:ascii="Times New Roman" w:hAnsi="Times New Roman" w:cs="Times New Roman"/>
          <w:sz w:val="24"/>
          <w:szCs w:val="24"/>
        </w:rPr>
        <w:t>Danabasoglu</w:t>
      </w:r>
      <w:proofErr w:type="spellEnd"/>
      <w:r w:rsidRPr="002977C4">
        <w:rPr>
          <w:rFonts w:ascii="Times New Roman" w:hAnsi="Times New Roman" w:cs="Times New Roman"/>
          <w:sz w:val="24"/>
          <w:szCs w:val="24"/>
        </w:rPr>
        <w:t xml:space="preserve">, G., Donner, L.J., Holland, M.M., </w:t>
      </w:r>
      <w:proofErr w:type="spellStart"/>
      <w:r w:rsidRPr="002977C4">
        <w:rPr>
          <w:rFonts w:ascii="Times New Roman" w:hAnsi="Times New Roman" w:cs="Times New Roman"/>
          <w:sz w:val="24"/>
          <w:szCs w:val="24"/>
        </w:rPr>
        <w:t>Hunke</w:t>
      </w:r>
      <w:proofErr w:type="spellEnd"/>
      <w:r w:rsidRPr="002977C4">
        <w:rPr>
          <w:rFonts w:ascii="Times New Roman" w:hAnsi="Times New Roman" w:cs="Times New Roman"/>
          <w:sz w:val="24"/>
          <w:szCs w:val="24"/>
        </w:rPr>
        <w:t xml:space="preserve">, E.C, Jayne, S.R., Lawrence, D.M., Neale, R.B., Rasch, P.J. and  </w:t>
      </w:r>
      <w:proofErr w:type="spellStart"/>
      <w:r w:rsidRPr="002977C4">
        <w:rPr>
          <w:rFonts w:ascii="Times New Roman" w:hAnsi="Times New Roman" w:cs="Times New Roman"/>
          <w:sz w:val="24"/>
          <w:szCs w:val="24"/>
        </w:rPr>
        <w:t>Vertenstein</w:t>
      </w:r>
      <w:proofErr w:type="spellEnd"/>
      <w:r w:rsidRPr="002977C4">
        <w:rPr>
          <w:rFonts w:ascii="Times New Roman" w:hAnsi="Times New Roman" w:cs="Times New Roman"/>
          <w:sz w:val="24"/>
          <w:szCs w:val="24"/>
        </w:rPr>
        <w:t xml:space="preserve">, M. 2011. The community climate system model version 4.  </w:t>
      </w:r>
      <w:r w:rsidRPr="002977C4">
        <w:rPr>
          <w:rFonts w:ascii="Times New Roman" w:hAnsi="Times New Roman" w:cs="Times New Roman"/>
          <w:i/>
          <w:sz w:val="24"/>
          <w:szCs w:val="24"/>
        </w:rPr>
        <w:t xml:space="preserve">Journal of Climate. </w:t>
      </w:r>
      <w:r w:rsidRPr="002977C4">
        <w:rPr>
          <w:rFonts w:ascii="Times New Roman" w:hAnsi="Times New Roman" w:cs="Times New Roman"/>
          <w:sz w:val="24"/>
          <w:szCs w:val="24"/>
        </w:rPr>
        <w:t xml:space="preserve"> 24:4973–4991</w:t>
      </w:r>
      <w:r>
        <w:rPr>
          <w:rFonts w:ascii="Times New Roman" w:hAnsi="Times New Roman" w:cs="Times New Roman"/>
          <w:sz w:val="24"/>
          <w:szCs w:val="24"/>
        </w:rPr>
        <w:t>.</w:t>
      </w:r>
    </w:p>
    <w:p w14:paraId="74FA906E"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rPr>
        <w:lastRenderedPageBreak/>
        <w:t xml:space="preserve">Germ, </w:t>
      </w:r>
      <w:r>
        <w:rPr>
          <w:rFonts w:ascii="Times New Roman" w:hAnsi="Times New Roman" w:cs="Times New Roman"/>
          <w:sz w:val="24"/>
        </w:rPr>
        <w:t xml:space="preserve">M.  and </w:t>
      </w:r>
      <w:proofErr w:type="spellStart"/>
      <w:r>
        <w:rPr>
          <w:rFonts w:ascii="Times New Roman" w:hAnsi="Times New Roman" w:cs="Times New Roman"/>
          <w:sz w:val="24"/>
        </w:rPr>
        <w:t>Gaberscik</w:t>
      </w:r>
      <w:proofErr w:type="spellEnd"/>
      <w:r>
        <w:rPr>
          <w:rFonts w:ascii="Times New Roman" w:hAnsi="Times New Roman" w:cs="Times New Roman"/>
          <w:sz w:val="24"/>
        </w:rPr>
        <w:t>, A. 2016.The e</w:t>
      </w:r>
      <w:r w:rsidRPr="002977C4">
        <w:rPr>
          <w:rFonts w:ascii="Times New Roman" w:hAnsi="Times New Roman" w:cs="Times New Roman"/>
          <w:sz w:val="24"/>
        </w:rPr>
        <w:t xml:space="preserve">ffect of </w:t>
      </w:r>
      <w:r>
        <w:rPr>
          <w:rFonts w:ascii="Times New Roman" w:hAnsi="Times New Roman" w:cs="Times New Roman"/>
          <w:sz w:val="24"/>
        </w:rPr>
        <w:t xml:space="preserve">environmental factors on buckwheat. In: </w:t>
      </w:r>
      <w:proofErr w:type="spellStart"/>
      <w:r>
        <w:rPr>
          <w:rFonts w:ascii="Times New Roman" w:hAnsi="Times New Roman" w:cs="Times New Roman"/>
          <w:sz w:val="24"/>
        </w:rPr>
        <w:t>Meiliang</w:t>
      </w:r>
      <w:proofErr w:type="spellEnd"/>
      <w:r>
        <w:rPr>
          <w:rFonts w:ascii="Times New Roman" w:hAnsi="Times New Roman" w:cs="Times New Roman"/>
          <w:sz w:val="24"/>
        </w:rPr>
        <w:t xml:space="preserve"> Zhou (</w:t>
      </w:r>
      <w:r w:rsidRPr="002977C4">
        <w:rPr>
          <w:rFonts w:ascii="Times New Roman" w:hAnsi="Times New Roman" w:cs="Times New Roman"/>
          <w:sz w:val="24"/>
        </w:rPr>
        <w:t>editors</w:t>
      </w:r>
      <w:r>
        <w:rPr>
          <w:rFonts w:ascii="Times New Roman" w:hAnsi="Times New Roman" w:cs="Times New Roman"/>
          <w:sz w:val="24"/>
        </w:rPr>
        <w:t>)</w:t>
      </w:r>
      <w:r w:rsidRPr="002977C4">
        <w:rPr>
          <w:rFonts w:ascii="Times New Roman" w:hAnsi="Times New Roman" w:cs="Times New Roman"/>
          <w:sz w:val="24"/>
        </w:rPr>
        <w:t xml:space="preserve"> </w:t>
      </w:r>
      <w:r w:rsidRPr="00E825BA">
        <w:rPr>
          <w:rFonts w:ascii="Times New Roman" w:hAnsi="Times New Roman" w:cs="Times New Roman"/>
          <w:i/>
          <w:sz w:val="24"/>
        </w:rPr>
        <w:t>Molecular Breeding and Nutritional Aspects of Buckwheat</w:t>
      </w:r>
      <w:r w:rsidRPr="002977C4">
        <w:rPr>
          <w:rFonts w:ascii="Times New Roman" w:hAnsi="Times New Roman" w:cs="Times New Roman"/>
          <w:sz w:val="24"/>
        </w:rPr>
        <w:t>, Oxford: Academic Press;</w:t>
      </w:r>
      <w:r>
        <w:rPr>
          <w:rFonts w:ascii="Times New Roman" w:hAnsi="Times New Roman" w:cs="Times New Roman"/>
          <w:sz w:val="24"/>
        </w:rPr>
        <w:t xml:space="preserve"> pp.</w:t>
      </w:r>
      <w:r w:rsidRPr="002977C4">
        <w:rPr>
          <w:rFonts w:ascii="Times New Roman" w:hAnsi="Times New Roman" w:cs="Times New Roman"/>
          <w:sz w:val="24"/>
        </w:rPr>
        <w:t xml:space="preserve"> 273-282</w:t>
      </w:r>
      <w:r>
        <w:rPr>
          <w:rFonts w:ascii="Times New Roman" w:hAnsi="Times New Roman" w:cs="Times New Roman"/>
          <w:sz w:val="24"/>
        </w:rPr>
        <w:t>.</w:t>
      </w:r>
    </w:p>
    <w:p w14:paraId="4B83AF9D"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Hertel, T.W., Burke, M.B. and  Lobell, D.B. 2010. The poverty implications of climate-induced crop yield changes by 2030. </w:t>
      </w:r>
      <w:r w:rsidRPr="002977C4">
        <w:rPr>
          <w:rFonts w:ascii="Times New Roman" w:hAnsi="Times New Roman" w:cs="Times New Roman"/>
          <w:i/>
          <w:sz w:val="24"/>
          <w:szCs w:val="24"/>
        </w:rPr>
        <w:t>Glob</w:t>
      </w:r>
      <w:r>
        <w:rPr>
          <w:rFonts w:ascii="Times New Roman" w:hAnsi="Times New Roman" w:cs="Times New Roman"/>
          <w:i/>
          <w:sz w:val="24"/>
          <w:szCs w:val="24"/>
        </w:rPr>
        <w:t xml:space="preserve">al </w:t>
      </w:r>
      <w:r w:rsidRPr="002977C4">
        <w:rPr>
          <w:rFonts w:ascii="Times New Roman" w:hAnsi="Times New Roman" w:cs="Times New Roman"/>
          <w:i/>
          <w:sz w:val="24"/>
          <w:szCs w:val="24"/>
        </w:rPr>
        <w:t xml:space="preserve"> Environ</w:t>
      </w:r>
      <w:r>
        <w:rPr>
          <w:rFonts w:ascii="Times New Roman" w:hAnsi="Times New Roman" w:cs="Times New Roman"/>
          <w:i/>
          <w:sz w:val="24"/>
          <w:szCs w:val="24"/>
        </w:rPr>
        <w:t xml:space="preserve">ment </w:t>
      </w:r>
      <w:r w:rsidRPr="002977C4">
        <w:rPr>
          <w:rFonts w:ascii="Times New Roman" w:hAnsi="Times New Roman" w:cs="Times New Roman"/>
          <w:i/>
          <w:sz w:val="24"/>
          <w:szCs w:val="24"/>
        </w:rPr>
        <w:t xml:space="preserve"> Chang</w:t>
      </w:r>
      <w:r>
        <w:rPr>
          <w:rFonts w:ascii="Times New Roman" w:hAnsi="Times New Roman" w:cs="Times New Roman"/>
          <w:i/>
          <w:sz w:val="24"/>
          <w:szCs w:val="24"/>
        </w:rPr>
        <w:t>e</w:t>
      </w:r>
      <w:r w:rsidRPr="002977C4">
        <w:rPr>
          <w:rFonts w:ascii="Times New Roman" w:hAnsi="Times New Roman" w:cs="Times New Roman"/>
          <w:sz w:val="24"/>
          <w:szCs w:val="24"/>
        </w:rPr>
        <w:t xml:space="preserve"> 20:577–585</w:t>
      </w:r>
      <w:r>
        <w:rPr>
          <w:rFonts w:ascii="Times New Roman" w:hAnsi="Times New Roman" w:cs="Times New Roman"/>
          <w:sz w:val="24"/>
          <w:szCs w:val="24"/>
        </w:rPr>
        <w:t>.</w:t>
      </w:r>
    </w:p>
    <w:p w14:paraId="15F50A5B"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24"/>
        </w:rPr>
        <w:t>Hijmans</w:t>
      </w:r>
      <w:proofErr w:type="spellEnd"/>
      <w:r w:rsidRPr="002977C4">
        <w:rPr>
          <w:rFonts w:ascii="Times New Roman" w:hAnsi="Times New Roman" w:cs="Times New Roman"/>
          <w:sz w:val="24"/>
          <w:szCs w:val="24"/>
        </w:rPr>
        <w:t xml:space="preserve">, R.J., Cameron, S.E., Parra, J. L., Jones, P.G. and Jarvis, A. 2005. Very high resolution interpolated climate surfaces for global land areas. </w:t>
      </w:r>
      <w:r w:rsidRPr="002977C4">
        <w:rPr>
          <w:rFonts w:ascii="Times New Roman" w:hAnsi="Times New Roman" w:cs="Times New Roman"/>
          <w:i/>
          <w:sz w:val="24"/>
          <w:szCs w:val="24"/>
        </w:rPr>
        <w:t>International Journal of Climatology</w:t>
      </w:r>
      <w:r w:rsidRPr="002977C4">
        <w:rPr>
          <w:rFonts w:ascii="Times New Roman" w:hAnsi="Times New Roman" w:cs="Times New Roman"/>
          <w:sz w:val="24"/>
          <w:szCs w:val="24"/>
        </w:rPr>
        <w:t>, 25:1965-1978</w:t>
      </w:r>
      <w:r>
        <w:rPr>
          <w:rFonts w:ascii="Times New Roman" w:hAnsi="Times New Roman" w:cs="Times New Roman"/>
          <w:sz w:val="24"/>
          <w:szCs w:val="24"/>
        </w:rPr>
        <w:t>.</w:t>
      </w:r>
    </w:p>
    <w:p w14:paraId="749B033F" w14:textId="77777777" w:rsidR="00553800" w:rsidRPr="002977C4" w:rsidRDefault="00553800" w:rsidP="00553800">
      <w:pPr>
        <w:spacing w:line="360" w:lineRule="auto"/>
        <w:rPr>
          <w:rFonts w:ascii="Times New Roman" w:hAnsi="Times New Roman" w:cs="Times New Roman"/>
          <w:sz w:val="24"/>
          <w:szCs w:val="24"/>
        </w:rPr>
      </w:pPr>
      <w:r w:rsidRPr="002977C4">
        <w:rPr>
          <w:rFonts w:ascii="Times New Roman" w:hAnsi="Times New Roman" w:cs="Times New Roman"/>
          <w:sz w:val="24"/>
          <w:szCs w:val="24"/>
        </w:rPr>
        <w:t xml:space="preserve">IPCC (Intergovernmental Panel on Climate Change), 2007. </w:t>
      </w:r>
      <w:r w:rsidRPr="002977C4">
        <w:rPr>
          <w:rFonts w:ascii="Times New Roman" w:hAnsi="Times New Roman" w:cs="Times New Roman"/>
          <w:i/>
          <w:iCs/>
          <w:sz w:val="24"/>
          <w:szCs w:val="24"/>
        </w:rPr>
        <w:t xml:space="preserve">Climate change 2007: Synthesis report. </w:t>
      </w:r>
      <w:r w:rsidRPr="002977C4">
        <w:rPr>
          <w:rFonts w:ascii="Times New Roman" w:hAnsi="Times New Roman" w:cs="Times New Roman"/>
          <w:sz w:val="24"/>
          <w:szCs w:val="24"/>
        </w:rPr>
        <w:t>Cambridge, UK: Cambridge University Press</w:t>
      </w:r>
      <w:r>
        <w:rPr>
          <w:rFonts w:ascii="Times New Roman" w:hAnsi="Times New Roman" w:cs="Times New Roman"/>
          <w:sz w:val="24"/>
          <w:szCs w:val="24"/>
        </w:rPr>
        <w:t>.</w:t>
      </w:r>
    </w:p>
    <w:p w14:paraId="79D87EF2" w14:textId="77777777" w:rsidR="00553800" w:rsidRPr="002977C4" w:rsidRDefault="00553800" w:rsidP="00553800">
      <w:pPr>
        <w:autoSpaceDE w:val="0"/>
        <w:autoSpaceDN w:val="0"/>
        <w:adjustRightInd w:val="0"/>
        <w:spacing w:after="0" w:line="240" w:lineRule="auto"/>
        <w:rPr>
          <w:rFonts w:ascii="Times New Roman" w:hAnsi="Times New Roman" w:cs="Times New Roman"/>
          <w:sz w:val="24"/>
          <w:szCs w:val="24"/>
        </w:rPr>
      </w:pPr>
      <w:r w:rsidRPr="002977C4">
        <w:rPr>
          <w:rFonts w:ascii="Times New Roman" w:hAnsi="Times New Roman" w:cs="Times New Roman"/>
          <w:sz w:val="24"/>
          <w:szCs w:val="24"/>
        </w:rPr>
        <w:t xml:space="preserve">IPCC (2013) Climate Change 2013: The physical science basis. Contribution of working group I to the fifth assessment report of the Intergovernmental Panel on Climate Change. In: Stocker TF, Qin D, Plattner GK, </w:t>
      </w:r>
      <w:proofErr w:type="spellStart"/>
      <w:r w:rsidRPr="002977C4">
        <w:rPr>
          <w:rFonts w:ascii="Times New Roman" w:hAnsi="Times New Roman" w:cs="Times New Roman"/>
          <w:sz w:val="24"/>
          <w:szCs w:val="24"/>
        </w:rPr>
        <w:t>Tignor</w:t>
      </w:r>
      <w:proofErr w:type="spellEnd"/>
      <w:r w:rsidRPr="002977C4">
        <w:rPr>
          <w:rFonts w:ascii="Times New Roman" w:hAnsi="Times New Roman" w:cs="Times New Roman"/>
          <w:sz w:val="24"/>
          <w:szCs w:val="24"/>
        </w:rPr>
        <w:t xml:space="preserve"> M, Allen SK, </w:t>
      </w:r>
      <w:proofErr w:type="spellStart"/>
      <w:r w:rsidRPr="002977C4">
        <w:rPr>
          <w:rFonts w:ascii="Times New Roman" w:hAnsi="Times New Roman" w:cs="Times New Roman"/>
          <w:sz w:val="24"/>
          <w:szCs w:val="24"/>
        </w:rPr>
        <w:t>Boschung</w:t>
      </w:r>
      <w:proofErr w:type="spellEnd"/>
      <w:r w:rsidRPr="002977C4">
        <w:rPr>
          <w:rFonts w:ascii="Times New Roman" w:hAnsi="Times New Roman" w:cs="Times New Roman"/>
          <w:sz w:val="24"/>
          <w:szCs w:val="24"/>
        </w:rPr>
        <w:t xml:space="preserve"> J, </w:t>
      </w:r>
      <w:proofErr w:type="spellStart"/>
      <w:r w:rsidRPr="002977C4">
        <w:rPr>
          <w:rFonts w:ascii="Times New Roman" w:hAnsi="Times New Roman" w:cs="Times New Roman"/>
          <w:sz w:val="24"/>
          <w:szCs w:val="24"/>
        </w:rPr>
        <w:t>Nauels</w:t>
      </w:r>
      <w:proofErr w:type="spellEnd"/>
      <w:r w:rsidRPr="002977C4">
        <w:rPr>
          <w:rFonts w:ascii="Times New Roman" w:hAnsi="Times New Roman" w:cs="Times New Roman"/>
          <w:sz w:val="24"/>
          <w:szCs w:val="24"/>
        </w:rPr>
        <w:t xml:space="preserve"> A, Xia Y, Bex V, Midgley PM, editors. Cambridge University Press, Cambridge, United Kingdom and New York, NY, USA. pp. 1535.</w:t>
      </w:r>
    </w:p>
    <w:p w14:paraId="018AFBE2" w14:textId="77777777" w:rsidR="00553800" w:rsidRPr="002977C4" w:rsidRDefault="00553800" w:rsidP="00553800">
      <w:pPr>
        <w:spacing w:line="360" w:lineRule="auto"/>
        <w:ind w:firstLine="720"/>
        <w:rPr>
          <w:rFonts w:ascii="Times New Roman" w:hAnsi="Times New Roman" w:cs="Times New Roman"/>
          <w:sz w:val="24"/>
          <w:szCs w:val="24"/>
        </w:rPr>
      </w:pPr>
    </w:p>
    <w:p w14:paraId="4BEDCB37"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
    <w:p w14:paraId="7C99ED12"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Jung, G.H., Kim, S.L., Kim, M.J., Kim, S.K., Park, J.H., Kim, C.G. and </w:t>
      </w:r>
      <w:proofErr w:type="spellStart"/>
      <w:r w:rsidRPr="002977C4">
        <w:rPr>
          <w:rFonts w:ascii="Times New Roman" w:hAnsi="Times New Roman" w:cs="Times New Roman"/>
          <w:sz w:val="24"/>
          <w:szCs w:val="24"/>
        </w:rPr>
        <w:t>Heu</w:t>
      </w:r>
      <w:proofErr w:type="spellEnd"/>
      <w:r w:rsidRPr="002977C4">
        <w:rPr>
          <w:rFonts w:ascii="Times New Roman" w:hAnsi="Times New Roman" w:cs="Times New Roman"/>
          <w:sz w:val="24"/>
          <w:szCs w:val="24"/>
        </w:rPr>
        <w:t>, S. 2015. Effect of sowing time on buckwheat (</w:t>
      </w:r>
      <w:proofErr w:type="spellStart"/>
      <w:r w:rsidRPr="00E825BA">
        <w:rPr>
          <w:rFonts w:ascii="Times New Roman" w:hAnsi="Times New Roman" w:cs="Times New Roman"/>
          <w:i/>
          <w:sz w:val="24"/>
          <w:szCs w:val="24"/>
        </w:rPr>
        <w:t>Fagopyrum</w:t>
      </w:r>
      <w:proofErr w:type="spellEnd"/>
      <w:r w:rsidRPr="00E825BA">
        <w:rPr>
          <w:rFonts w:ascii="Times New Roman" w:hAnsi="Times New Roman" w:cs="Times New Roman"/>
          <w:i/>
          <w:sz w:val="24"/>
          <w:szCs w:val="24"/>
        </w:rPr>
        <w:t xml:space="preserve"> </w:t>
      </w:r>
      <w:proofErr w:type="spellStart"/>
      <w:r w:rsidRPr="00E825BA">
        <w:rPr>
          <w:rFonts w:ascii="Times New Roman" w:hAnsi="Times New Roman" w:cs="Times New Roman"/>
          <w:i/>
          <w:sz w:val="24"/>
          <w:szCs w:val="24"/>
        </w:rPr>
        <w:t>esculentum</w:t>
      </w:r>
      <w:proofErr w:type="spellEnd"/>
      <w:r w:rsidRPr="002977C4">
        <w:rPr>
          <w:rFonts w:ascii="Times New Roman" w:hAnsi="Times New Roman" w:cs="Times New Roman"/>
          <w:sz w:val="24"/>
          <w:szCs w:val="24"/>
        </w:rPr>
        <w:t xml:space="preserve"> </w:t>
      </w:r>
      <w:proofErr w:type="spellStart"/>
      <w:r w:rsidRPr="002977C4">
        <w:rPr>
          <w:rFonts w:ascii="Times New Roman" w:hAnsi="Times New Roman" w:cs="Times New Roman"/>
          <w:sz w:val="24"/>
          <w:szCs w:val="24"/>
        </w:rPr>
        <w:t>Moench</w:t>
      </w:r>
      <w:proofErr w:type="spellEnd"/>
      <w:r w:rsidRPr="002977C4">
        <w:rPr>
          <w:rFonts w:ascii="Times New Roman" w:hAnsi="Times New Roman" w:cs="Times New Roman"/>
          <w:sz w:val="24"/>
          <w:szCs w:val="24"/>
        </w:rPr>
        <w:t xml:space="preserve">) growth and yield in central Korea. </w:t>
      </w:r>
      <w:r w:rsidRPr="002977C4">
        <w:rPr>
          <w:rFonts w:ascii="Times New Roman" w:hAnsi="Times New Roman" w:cs="Times New Roman"/>
          <w:i/>
          <w:sz w:val="24"/>
          <w:szCs w:val="24"/>
        </w:rPr>
        <w:t>Journal of Crop Science and Biotechnology</w:t>
      </w:r>
      <w:r w:rsidRPr="002977C4">
        <w:rPr>
          <w:rFonts w:ascii="Times New Roman" w:hAnsi="Times New Roman" w:cs="Times New Roman"/>
          <w:sz w:val="24"/>
          <w:szCs w:val="24"/>
        </w:rPr>
        <w:t xml:space="preserve"> 18(4): 285–291</w:t>
      </w:r>
      <w:r>
        <w:rPr>
          <w:rFonts w:ascii="Times New Roman" w:hAnsi="Times New Roman" w:cs="Times New Roman"/>
          <w:sz w:val="24"/>
          <w:szCs w:val="24"/>
        </w:rPr>
        <w:t>.</w:t>
      </w:r>
    </w:p>
    <w:p w14:paraId="3828CD04"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color w:val="000000"/>
          <w:sz w:val="24"/>
          <w:szCs w:val="24"/>
        </w:rPr>
        <w:t>Kishore, G., Ranjan, S., Pandey, A. and Gupta, S. 2010. Influence of altitudinal variation on the antioxidant potential of tartar buckwheat of western Himalaya</w:t>
      </w:r>
      <w:r w:rsidRPr="002977C4">
        <w:rPr>
          <w:rFonts w:ascii="Times New Roman" w:hAnsi="Times New Roman" w:cs="Times New Roman"/>
          <w:i/>
          <w:color w:val="000000"/>
          <w:sz w:val="24"/>
          <w:szCs w:val="24"/>
        </w:rPr>
        <w:t>. Food Science and Biotechnology</w:t>
      </w:r>
      <w:r w:rsidRPr="002977C4">
        <w:rPr>
          <w:rFonts w:ascii="Times New Roman" w:hAnsi="Times New Roman" w:cs="Times New Roman"/>
          <w:color w:val="000000"/>
          <w:sz w:val="24"/>
          <w:szCs w:val="24"/>
        </w:rPr>
        <w:t>. 19(5):1355-1363.</w:t>
      </w:r>
      <w:r w:rsidRPr="002977C4">
        <w:rPr>
          <w:rFonts w:ascii="Times New Roman" w:hAnsi="Times New Roman" w:cs="Times New Roman"/>
          <w:sz w:val="24"/>
          <w:szCs w:val="24"/>
        </w:rPr>
        <w:t xml:space="preserve"> DOI 10.1007/s10068-010-0193-9</w:t>
      </w:r>
      <w:r>
        <w:rPr>
          <w:rFonts w:ascii="Times New Roman" w:hAnsi="Times New Roman" w:cs="Times New Roman"/>
          <w:sz w:val="24"/>
          <w:szCs w:val="24"/>
        </w:rPr>
        <w:t>.</w:t>
      </w:r>
    </w:p>
    <w:p w14:paraId="104DE780"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Cs w:val="17"/>
        </w:rPr>
      </w:pPr>
      <w:proofErr w:type="spellStart"/>
      <w:r w:rsidRPr="002977C4">
        <w:rPr>
          <w:rFonts w:ascii="Times New Roman" w:hAnsi="Times New Roman" w:cs="Times New Roman"/>
          <w:sz w:val="24"/>
          <w:szCs w:val="24"/>
        </w:rPr>
        <w:t>Lamsal</w:t>
      </w:r>
      <w:proofErr w:type="spellEnd"/>
      <w:r w:rsidRPr="002977C4">
        <w:rPr>
          <w:rFonts w:ascii="Times New Roman" w:hAnsi="Times New Roman" w:cs="Times New Roman"/>
          <w:sz w:val="24"/>
          <w:szCs w:val="24"/>
        </w:rPr>
        <w:t xml:space="preserve">, P., Kumar, L., </w:t>
      </w:r>
      <w:proofErr w:type="spellStart"/>
      <w:r w:rsidRPr="002977C4">
        <w:rPr>
          <w:rFonts w:ascii="Times New Roman" w:hAnsi="Times New Roman" w:cs="Times New Roman"/>
          <w:sz w:val="24"/>
          <w:szCs w:val="24"/>
        </w:rPr>
        <w:t>Aryal</w:t>
      </w:r>
      <w:proofErr w:type="spellEnd"/>
      <w:r w:rsidRPr="002977C4">
        <w:rPr>
          <w:rFonts w:ascii="Times New Roman" w:hAnsi="Times New Roman" w:cs="Times New Roman"/>
          <w:sz w:val="24"/>
          <w:szCs w:val="24"/>
        </w:rPr>
        <w:t xml:space="preserve">, A. and </w:t>
      </w:r>
      <w:proofErr w:type="spellStart"/>
      <w:r w:rsidRPr="002977C4">
        <w:rPr>
          <w:rFonts w:ascii="Times New Roman" w:hAnsi="Times New Roman" w:cs="Times New Roman"/>
          <w:sz w:val="24"/>
          <w:szCs w:val="24"/>
        </w:rPr>
        <w:t>Atreya</w:t>
      </w:r>
      <w:proofErr w:type="spellEnd"/>
      <w:r w:rsidRPr="002977C4">
        <w:rPr>
          <w:rFonts w:ascii="Times New Roman" w:hAnsi="Times New Roman" w:cs="Times New Roman"/>
          <w:sz w:val="24"/>
          <w:szCs w:val="24"/>
        </w:rPr>
        <w:t>, K. 2018.Invasive alien plant species dynamics in the Himalayan region under climate change .</w:t>
      </w:r>
      <w:r w:rsidRPr="002977C4">
        <w:rPr>
          <w:rFonts w:ascii="Times New Roman" w:hAnsi="Times New Roman" w:cs="Times New Roman"/>
          <w:i/>
          <w:sz w:val="24"/>
          <w:szCs w:val="24"/>
        </w:rPr>
        <w:t>Royal Swedish Academy of Sciences</w:t>
      </w:r>
      <w:r w:rsidRPr="002977C4">
        <w:rPr>
          <w:rFonts w:ascii="Times New Roman" w:hAnsi="Times New Roman" w:cs="Times New Roman"/>
          <w:sz w:val="24"/>
          <w:szCs w:val="24"/>
        </w:rPr>
        <w:t xml:space="preserve"> </w:t>
      </w:r>
      <w:r w:rsidRPr="002977C4">
        <w:rPr>
          <w:rFonts w:ascii="Times New Roman" w:hAnsi="Times New Roman" w:cs="Times New Roman"/>
          <w:szCs w:val="17"/>
        </w:rPr>
        <w:t>DOI 10.1007/s13280-018-1017-z</w:t>
      </w:r>
      <w:r>
        <w:rPr>
          <w:rFonts w:ascii="Times New Roman" w:hAnsi="Times New Roman" w:cs="Times New Roman"/>
          <w:szCs w:val="17"/>
        </w:rPr>
        <w:t>.</w:t>
      </w:r>
    </w:p>
    <w:p w14:paraId="17B6D333"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Cs w:val="17"/>
        </w:rPr>
        <w:t>Leuning</w:t>
      </w:r>
      <w:proofErr w:type="spellEnd"/>
      <w:r w:rsidRPr="002977C4">
        <w:rPr>
          <w:rFonts w:ascii="Times New Roman" w:hAnsi="Times New Roman" w:cs="Times New Roman"/>
          <w:szCs w:val="17"/>
        </w:rPr>
        <w:t xml:space="preserve">, R. 1995. A critical appraisal of a combined stomatal photosynthesis model for C3 plants. </w:t>
      </w:r>
      <w:r w:rsidRPr="00981D2F">
        <w:rPr>
          <w:rFonts w:ascii="Times New Roman" w:hAnsi="Times New Roman" w:cs="Times New Roman"/>
          <w:i/>
          <w:szCs w:val="17"/>
        </w:rPr>
        <w:t>Plants, Cell Environment.</w:t>
      </w:r>
      <w:r w:rsidRPr="002977C4">
        <w:rPr>
          <w:rFonts w:ascii="Times New Roman" w:hAnsi="Times New Roman" w:cs="Times New Roman"/>
          <w:szCs w:val="17"/>
        </w:rPr>
        <w:t xml:space="preserve"> 18:357-364.</w:t>
      </w:r>
    </w:p>
    <w:p w14:paraId="5BD0F9C2"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Lobell, D. B.; Cahill, K. N. and Field, C. B. 2007. Historical effects of temperature and precipitation  on California crop yields. </w:t>
      </w:r>
      <w:r w:rsidRPr="002977C4">
        <w:rPr>
          <w:rFonts w:ascii="Times New Roman" w:hAnsi="Times New Roman" w:cs="Times New Roman"/>
          <w:i/>
          <w:sz w:val="24"/>
          <w:szCs w:val="24"/>
        </w:rPr>
        <w:t>Climate Change</w:t>
      </w:r>
      <w:r w:rsidRPr="002977C4">
        <w:rPr>
          <w:rFonts w:ascii="Times New Roman" w:hAnsi="Times New Roman" w:cs="Times New Roman"/>
          <w:sz w:val="24"/>
          <w:szCs w:val="24"/>
        </w:rPr>
        <w:t xml:space="preserve">. </w:t>
      </w:r>
      <w:r w:rsidRPr="002977C4">
        <w:rPr>
          <w:rFonts w:ascii="Times New Roman" w:hAnsi="Times New Roman" w:cs="Times New Roman"/>
          <w:b/>
          <w:sz w:val="24"/>
          <w:szCs w:val="24"/>
        </w:rPr>
        <w:t>81</w:t>
      </w:r>
      <w:r w:rsidRPr="002977C4">
        <w:rPr>
          <w:rFonts w:ascii="Times New Roman" w:hAnsi="Times New Roman" w:cs="Times New Roman"/>
          <w:sz w:val="24"/>
          <w:szCs w:val="24"/>
        </w:rPr>
        <w:t>:187-203</w:t>
      </w:r>
      <w:r>
        <w:rPr>
          <w:rFonts w:ascii="Times New Roman" w:hAnsi="Times New Roman" w:cs="Times New Roman"/>
          <w:sz w:val="24"/>
          <w:szCs w:val="24"/>
        </w:rPr>
        <w:t>.</w:t>
      </w:r>
    </w:p>
    <w:p w14:paraId="7B0A6416"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24"/>
        </w:rPr>
        <w:lastRenderedPageBreak/>
        <w:t>Luedeling</w:t>
      </w:r>
      <w:proofErr w:type="spellEnd"/>
      <w:r w:rsidRPr="002977C4">
        <w:rPr>
          <w:rFonts w:ascii="Times New Roman" w:hAnsi="Times New Roman" w:cs="Times New Roman"/>
          <w:sz w:val="24"/>
          <w:szCs w:val="24"/>
        </w:rPr>
        <w:t xml:space="preserve">, E., </w:t>
      </w:r>
      <w:proofErr w:type="spellStart"/>
      <w:r w:rsidRPr="002977C4">
        <w:rPr>
          <w:rFonts w:ascii="Times New Roman" w:hAnsi="Times New Roman" w:cs="Times New Roman"/>
          <w:sz w:val="24"/>
          <w:szCs w:val="24"/>
        </w:rPr>
        <w:t>Kindt</w:t>
      </w:r>
      <w:proofErr w:type="spellEnd"/>
      <w:r w:rsidRPr="002977C4">
        <w:rPr>
          <w:rFonts w:ascii="Times New Roman" w:hAnsi="Times New Roman" w:cs="Times New Roman"/>
          <w:sz w:val="24"/>
          <w:szCs w:val="24"/>
        </w:rPr>
        <w:t xml:space="preserve">, R., </w:t>
      </w:r>
      <w:proofErr w:type="spellStart"/>
      <w:r w:rsidRPr="002977C4">
        <w:rPr>
          <w:rFonts w:ascii="Times New Roman" w:hAnsi="Times New Roman" w:cs="Times New Roman"/>
          <w:sz w:val="24"/>
          <w:szCs w:val="24"/>
        </w:rPr>
        <w:t>Huth</w:t>
      </w:r>
      <w:proofErr w:type="spellEnd"/>
      <w:r w:rsidRPr="002977C4">
        <w:rPr>
          <w:rFonts w:ascii="Times New Roman" w:hAnsi="Times New Roman" w:cs="Times New Roman"/>
          <w:sz w:val="24"/>
          <w:szCs w:val="24"/>
        </w:rPr>
        <w:t xml:space="preserve">, N.I. and  Koenig, K. 2014. Agroforestry systems in a changing climate challenges in projecting future performance. </w:t>
      </w:r>
      <w:proofErr w:type="spellStart"/>
      <w:r w:rsidRPr="002977C4">
        <w:rPr>
          <w:rFonts w:ascii="Times New Roman" w:hAnsi="Times New Roman" w:cs="Times New Roman"/>
          <w:i/>
          <w:sz w:val="24"/>
          <w:szCs w:val="24"/>
        </w:rPr>
        <w:t>Curr</w:t>
      </w:r>
      <w:proofErr w:type="spellEnd"/>
      <w:r w:rsidRPr="002977C4">
        <w:rPr>
          <w:rFonts w:ascii="Times New Roman" w:hAnsi="Times New Roman" w:cs="Times New Roman"/>
          <w:i/>
          <w:sz w:val="24"/>
          <w:szCs w:val="24"/>
        </w:rPr>
        <w:t xml:space="preserve"> </w:t>
      </w:r>
      <w:proofErr w:type="spellStart"/>
      <w:r w:rsidRPr="002977C4">
        <w:rPr>
          <w:rFonts w:ascii="Times New Roman" w:hAnsi="Times New Roman" w:cs="Times New Roman"/>
          <w:i/>
          <w:sz w:val="24"/>
          <w:szCs w:val="24"/>
        </w:rPr>
        <w:t>Opin</w:t>
      </w:r>
      <w:proofErr w:type="spellEnd"/>
      <w:r w:rsidRPr="002977C4">
        <w:rPr>
          <w:rFonts w:ascii="Times New Roman" w:hAnsi="Times New Roman" w:cs="Times New Roman"/>
          <w:i/>
          <w:sz w:val="24"/>
          <w:szCs w:val="24"/>
        </w:rPr>
        <w:t xml:space="preserve"> Environ Sustain. Elsevier</w:t>
      </w:r>
      <w:r w:rsidRPr="002977C4">
        <w:rPr>
          <w:rFonts w:ascii="Times New Roman" w:hAnsi="Times New Roman" w:cs="Times New Roman"/>
          <w:sz w:val="24"/>
          <w:szCs w:val="24"/>
        </w:rPr>
        <w:t xml:space="preserve"> B.V.; 6: 1-7. </w:t>
      </w:r>
      <w:proofErr w:type="spellStart"/>
      <w:r w:rsidRPr="002977C4">
        <w:rPr>
          <w:rFonts w:ascii="Times New Roman" w:hAnsi="Times New Roman" w:cs="Times New Roman"/>
          <w:sz w:val="24"/>
          <w:szCs w:val="24"/>
        </w:rPr>
        <w:t>doi</w:t>
      </w:r>
      <w:proofErr w:type="spellEnd"/>
      <w:r w:rsidRPr="002977C4">
        <w:rPr>
          <w:rFonts w:ascii="Times New Roman" w:hAnsi="Times New Roman" w:cs="Times New Roman"/>
          <w:sz w:val="24"/>
          <w:szCs w:val="24"/>
        </w:rPr>
        <w:t>: 10.1016/j.cosust.2013.07.013</w:t>
      </w:r>
      <w:r>
        <w:rPr>
          <w:rFonts w:ascii="Times New Roman" w:hAnsi="Times New Roman" w:cs="Times New Roman"/>
          <w:sz w:val="24"/>
          <w:szCs w:val="24"/>
        </w:rPr>
        <w:t>.</w:t>
      </w:r>
    </w:p>
    <w:p w14:paraId="58AE8D50" w14:textId="77777777" w:rsidR="00553800" w:rsidRPr="002977C4" w:rsidRDefault="00553800" w:rsidP="00553800">
      <w:pPr>
        <w:autoSpaceDE w:val="0"/>
        <w:autoSpaceDN w:val="0"/>
        <w:adjustRightInd w:val="0"/>
        <w:spacing w:after="0" w:line="360" w:lineRule="auto"/>
        <w:ind w:left="540" w:hanging="540"/>
        <w:jc w:val="both"/>
      </w:pPr>
      <w:proofErr w:type="spellStart"/>
      <w:r w:rsidRPr="002977C4">
        <w:rPr>
          <w:rFonts w:ascii="Times New Roman" w:hAnsi="Times New Roman" w:cs="Times New Roman"/>
          <w:sz w:val="24"/>
          <w:szCs w:val="24"/>
        </w:rPr>
        <w:t>Luitel</w:t>
      </w:r>
      <w:proofErr w:type="spellEnd"/>
      <w:r w:rsidRPr="002977C4">
        <w:rPr>
          <w:rFonts w:ascii="Times New Roman" w:hAnsi="Times New Roman" w:cs="Times New Roman"/>
          <w:sz w:val="24"/>
          <w:szCs w:val="24"/>
        </w:rPr>
        <w:t xml:space="preserve">, D.R., </w:t>
      </w:r>
      <w:proofErr w:type="spellStart"/>
      <w:r w:rsidRPr="002977C4">
        <w:rPr>
          <w:rFonts w:ascii="Times New Roman" w:hAnsi="Times New Roman" w:cs="Times New Roman"/>
          <w:sz w:val="24"/>
          <w:szCs w:val="24"/>
        </w:rPr>
        <w:t>Siwakoti</w:t>
      </w:r>
      <w:proofErr w:type="spellEnd"/>
      <w:r w:rsidRPr="002977C4">
        <w:rPr>
          <w:rFonts w:ascii="Times New Roman" w:hAnsi="Times New Roman" w:cs="Times New Roman"/>
          <w:sz w:val="24"/>
          <w:szCs w:val="24"/>
        </w:rPr>
        <w:t xml:space="preserve">, M., Jha, P.K., Jha, A.K. and Krakauer, N. 2017. An overview: distribution, production and diversity of local landraces of buckwheat in Nepal. </w:t>
      </w:r>
      <w:proofErr w:type="spellStart"/>
      <w:r w:rsidRPr="002977C4">
        <w:rPr>
          <w:rFonts w:ascii="Times New Roman" w:hAnsi="Times New Roman" w:cs="Times New Roman"/>
          <w:i/>
          <w:sz w:val="24"/>
          <w:szCs w:val="24"/>
        </w:rPr>
        <w:t>Hindawi</w:t>
      </w:r>
      <w:proofErr w:type="spellEnd"/>
      <w:r w:rsidRPr="002977C4">
        <w:rPr>
          <w:rFonts w:ascii="Times New Roman" w:hAnsi="Times New Roman" w:cs="Times New Roman"/>
          <w:i/>
          <w:sz w:val="24"/>
          <w:szCs w:val="24"/>
        </w:rPr>
        <w:t>-</w:t>
      </w:r>
      <w:r w:rsidRPr="002977C4">
        <w:rPr>
          <w:rFonts w:ascii="Times New Roman" w:hAnsi="Times New Roman" w:cs="Times New Roman"/>
          <w:sz w:val="24"/>
          <w:szCs w:val="24"/>
        </w:rPr>
        <w:t xml:space="preserve"> </w:t>
      </w:r>
      <w:r w:rsidRPr="002977C4">
        <w:rPr>
          <w:rFonts w:ascii="Times New Roman" w:hAnsi="Times New Roman" w:cs="Times New Roman"/>
          <w:sz w:val="24"/>
          <w:szCs w:val="16"/>
        </w:rPr>
        <w:t xml:space="preserve">Advances in Agriculture. </w:t>
      </w:r>
      <w:hyperlink r:id="rId22" w:history="1">
        <w:r w:rsidRPr="002977C4">
          <w:rPr>
            <w:rStyle w:val="Hyperlink"/>
            <w:rFonts w:ascii="Times New Roman" w:hAnsi="Times New Roman" w:cs="Times New Roman"/>
            <w:sz w:val="24"/>
          </w:rPr>
          <w:t>https://doi.org/10.1155/2017/2738045</w:t>
        </w:r>
      </w:hyperlink>
      <w:r>
        <w:t>.</w:t>
      </w:r>
    </w:p>
    <w:p w14:paraId="3B701080"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color w:val="000000" w:themeColor="text1"/>
          <w:sz w:val="24"/>
          <w:szCs w:val="24"/>
        </w:rPr>
        <w:t>Manandhar</w:t>
      </w:r>
      <w:proofErr w:type="spellEnd"/>
      <w:r w:rsidRPr="002977C4">
        <w:rPr>
          <w:rFonts w:ascii="Times New Roman" w:hAnsi="Times New Roman" w:cs="Times New Roman"/>
          <w:color w:val="000000" w:themeColor="text1"/>
          <w:sz w:val="24"/>
          <w:szCs w:val="24"/>
        </w:rPr>
        <w:t xml:space="preserve">, M., </w:t>
      </w:r>
      <w:proofErr w:type="spellStart"/>
      <w:r w:rsidRPr="002977C4">
        <w:rPr>
          <w:rFonts w:ascii="Times New Roman" w:hAnsi="Times New Roman" w:cs="Times New Roman"/>
          <w:color w:val="000000" w:themeColor="text1"/>
          <w:sz w:val="24"/>
          <w:szCs w:val="24"/>
        </w:rPr>
        <w:t>Vog</w:t>
      </w:r>
      <w:proofErr w:type="spellEnd"/>
      <w:r w:rsidRPr="002977C4">
        <w:rPr>
          <w:rFonts w:ascii="Times New Roman" w:hAnsi="Times New Roman" w:cs="Times New Roman"/>
          <w:color w:val="000000" w:themeColor="text1"/>
          <w:sz w:val="24"/>
          <w:szCs w:val="24"/>
        </w:rPr>
        <w:t xml:space="preserve">, D.S., Perret, </w:t>
      </w:r>
      <w:proofErr w:type="spellStart"/>
      <w:r w:rsidRPr="002977C4">
        <w:rPr>
          <w:rFonts w:ascii="Times New Roman" w:hAnsi="Times New Roman" w:cs="Times New Roman"/>
          <w:color w:val="000000" w:themeColor="text1"/>
          <w:sz w:val="24"/>
          <w:szCs w:val="24"/>
        </w:rPr>
        <w:t>S.R.and</w:t>
      </w:r>
      <w:proofErr w:type="spellEnd"/>
      <w:r w:rsidRPr="002977C4">
        <w:rPr>
          <w:rFonts w:ascii="Times New Roman" w:hAnsi="Times New Roman" w:cs="Times New Roman"/>
          <w:color w:val="000000" w:themeColor="text1"/>
          <w:sz w:val="24"/>
          <w:szCs w:val="24"/>
        </w:rPr>
        <w:t xml:space="preserve"> Kazama, F. 2011 Adapting cropping systems to climate change in Nepal: a cross-regional study of farmers’ perception and practices. </w:t>
      </w:r>
      <w:r w:rsidRPr="00981D2F">
        <w:rPr>
          <w:rFonts w:ascii="Times New Roman" w:hAnsi="Times New Roman" w:cs="Times New Roman"/>
          <w:i/>
          <w:color w:val="000000" w:themeColor="text1"/>
          <w:sz w:val="24"/>
          <w:szCs w:val="24"/>
        </w:rPr>
        <w:t>Regional . Environment Change</w:t>
      </w:r>
      <w:r w:rsidRPr="002977C4">
        <w:rPr>
          <w:rFonts w:ascii="Times New Roman" w:hAnsi="Times New Roman" w:cs="Times New Roman"/>
          <w:color w:val="000000" w:themeColor="text1"/>
          <w:sz w:val="24"/>
          <w:szCs w:val="24"/>
        </w:rPr>
        <w:t>. 11:335-348</w:t>
      </w:r>
      <w:r>
        <w:rPr>
          <w:rFonts w:ascii="Times New Roman" w:hAnsi="Times New Roman" w:cs="Times New Roman"/>
          <w:color w:val="000000" w:themeColor="text1"/>
          <w:sz w:val="24"/>
          <w:szCs w:val="24"/>
        </w:rPr>
        <w:t>.</w:t>
      </w:r>
    </w:p>
    <w:p w14:paraId="5535E18E"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eastAsia="CIDFont+F1" w:hAnsi="Times New Roman" w:cs="Times New Roman"/>
          <w:sz w:val="24"/>
          <w:szCs w:val="24"/>
        </w:rPr>
        <w:t xml:space="preserve">MOAC, 2017.  </w:t>
      </w:r>
      <w:r w:rsidRPr="00981D2F">
        <w:rPr>
          <w:rFonts w:ascii="Times New Roman" w:eastAsia="CIDFont+F1" w:hAnsi="Times New Roman" w:cs="Times New Roman"/>
          <w:i/>
          <w:sz w:val="24"/>
          <w:szCs w:val="24"/>
        </w:rPr>
        <w:t>Statistical Information on Nepalese Agriculture (2073/74)</w:t>
      </w:r>
      <w:r w:rsidRPr="002977C4">
        <w:rPr>
          <w:rFonts w:ascii="Times New Roman" w:eastAsia="CIDFont+F1" w:hAnsi="Times New Roman" w:cs="Times New Roman"/>
          <w:sz w:val="24"/>
          <w:szCs w:val="24"/>
        </w:rPr>
        <w:t>. Ministry of agriculture, land management and cooperatives. Kathmandu, Nepal</w:t>
      </w:r>
      <w:r>
        <w:rPr>
          <w:rFonts w:ascii="Times New Roman" w:eastAsia="CIDFont+F1" w:hAnsi="Times New Roman" w:cs="Times New Roman"/>
          <w:sz w:val="24"/>
          <w:szCs w:val="24"/>
        </w:rPr>
        <w:t>.</w:t>
      </w:r>
    </w:p>
    <w:p w14:paraId="0F1AE360"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eastAsia="CIDFont+F3" w:hAnsi="Times New Roman" w:cs="Times New Roman"/>
          <w:sz w:val="24"/>
          <w:szCs w:val="24"/>
        </w:rPr>
        <w:t>MoSTE</w:t>
      </w:r>
      <w:proofErr w:type="spellEnd"/>
      <w:r w:rsidRPr="002977C4">
        <w:rPr>
          <w:rFonts w:ascii="Times New Roman" w:eastAsia="CIDFont+F3" w:hAnsi="Times New Roman" w:cs="Times New Roman"/>
          <w:sz w:val="24"/>
          <w:szCs w:val="24"/>
        </w:rPr>
        <w:t xml:space="preserve">. 2014. </w:t>
      </w:r>
      <w:r w:rsidRPr="00981D2F">
        <w:rPr>
          <w:rFonts w:ascii="Times New Roman" w:eastAsia="CIDFont+F3" w:hAnsi="Times New Roman" w:cs="Times New Roman"/>
          <w:i/>
          <w:sz w:val="24"/>
          <w:szCs w:val="24"/>
        </w:rPr>
        <w:t>Nepal: Second National Communication,</w:t>
      </w:r>
      <w:r w:rsidRPr="002977C4">
        <w:rPr>
          <w:rFonts w:ascii="Times New Roman" w:eastAsia="CIDFont+F3" w:hAnsi="Times New Roman" w:cs="Times New Roman"/>
          <w:sz w:val="24"/>
          <w:szCs w:val="24"/>
        </w:rPr>
        <w:t xml:space="preserve"> Submitted to</w:t>
      </w:r>
      <w:r>
        <w:rPr>
          <w:rFonts w:ascii="Times New Roman" w:eastAsia="CIDFont+F3" w:hAnsi="Times New Roman" w:cs="Times New Roman"/>
          <w:sz w:val="24"/>
          <w:szCs w:val="24"/>
        </w:rPr>
        <w:t xml:space="preserve"> UNFCCC. Ministry of Science, T</w:t>
      </w:r>
      <w:r w:rsidRPr="002977C4">
        <w:rPr>
          <w:rFonts w:ascii="Times New Roman" w:eastAsia="CIDFont+F3" w:hAnsi="Times New Roman" w:cs="Times New Roman"/>
          <w:sz w:val="24"/>
          <w:szCs w:val="24"/>
        </w:rPr>
        <w:t>echnology and Environment, Kathmandu, Nepal</w:t>
      </w:r>
      <w:r>
        <w:rPr>
          <w:rFonts w:ascii="Times New Roman" w:eastAsia="CIDFont+F3" w:hAnsi="Times New Roman" w:cs="Times New Roman"/>
          <w:sz w:val="24"/>
          <w:szCs w:val="24"/>
        </w:rPr>
        <w:t>.</w:t>
      </w:r>
    </w:p>
    <w:p w14:paraId="159184BD"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eastAsia="CIDFont+F3" w:hAnsi="Times New Roman" w:cs="Times New Roman"/>
          <w:sz w:val="24"/>
          <w:szCs w:val="24"/>
        </w:rPr>
        <w:t xml:space="preserve">NCVST. 2009. </w:t>
      </w:r>
      <w:r w:rsidRPr="00981D2F">
        <w:rPr>
          <w:rFonts w:ascii="Times New Roman" w:eastAsia="CIDFont+F3" w:hAnsi="Times New Roman" w:cs="Times New Roman"/>
          <w:i/>
          <w:sz w:val="24"/>
          <w:szCs w:val="24"/>
        </w:rPr>
        <w:t>Vulnerability Through the Eyes of Vulnerable: Climate Change Induced Uncertainties and Nepal’s Development Predicaments</w:t>
      </w:r>
      <w:r w:rsidRPr="002977C4">
        <w:rPr>
          <w:rFonts w:ascii="Times New Roman" w:eastAsia="CIDFont+F3" w:hAnsi="Times New Roman" w:cs="Times New Roman"/>
          <w:sz w:val="24"/>
          <w:szCs w:val="24"/>
        </w:rPr>
        <w:t>. Institute for Social and Environmental Transition-Nepal (ISETN),</w:t>
      </w:r>
      <w:r>
        <w:rPr>
          <w:rFonts w:ascii="Times New Roman" w:eastAsia="CIDFont+F3" w:hAnsi="Times New Roman" w:cs="Times New Roman"/>
          <w:sz w:val="24"/>
          <w:szCs w:val="24"/>
        </w:rPr>
        <w:t xml:space="preserve"> </w:t>
      </w:r>
      <w:r w:rsidRPr="002977C4">
        <w:rPr>
          <w:rFonts w:ascii="Times New Roman" w:eastAsia="CIDFont+F3" w:hAnsi="Times New Roman" w:cs="Times New Roman"/>
          <w:sz w:val="24"/>
          <w:szCs w:val="24"/>
        </w:rPr>
        <w:t>Nepal Climate Vulnerability Study Team (NCVST) Kathmandu.</w:t>
      </w:r>
    </w:p>
    <w:p w14:paraId="0A9DF63E"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17"/>
        </w:rPr>
        <w:t xml:space="preserve">Ohnishi, O., 1998. Search for the wild ancestor of buckwheat. III. The wild ancestor or cultivated common buckwheat, and of Tartary buckwheat. </w:t>
      </w:r>
      <w:r w:rsidRPr="002977C4">
        <w:rPr>
          <w:rFonts w:ascii="Times New Roman" w:hAnsi="Times New Roman" w:cs="Times New Roman"/>
          <w:i/>
          <w:sz w:val="24"/>
          <w:szCs w:val="17"/>
        </w:rPr>
        <w:t>Econ. Bot</w:t>
      </w:r>
      <w:r>
        <w:rPr>
          <w:rFonts w:ascii="Times New Roman" w:hAnsi="Times New Roman" w:cs="Times New Roman"/>
          <w:sz w:val="24"/>
          <w:szCs w:val="17"/>
        </w:rPr>
        <w:t>. 52 (2):</w:t>
      </w:r>
      <w:r w:rsidRPr="002977C4">
        <w:rPr>
          <w:rFonts w:ascii="Times New Roman" w:hAnsi="Times New Roman" w:cs="Times New Roman"/>
          <w:sz w:val="24"/>
          <w:szCs w:val="17"/>
        </w:rPr>
        <w:t xml:space="preserve"> 123–133</w:t>
      </w:r>
      <w:r>
        <w:rPr>
          <w:rFonts w:ascii="Times New Roman" w:hAnsi="Times New Roman" w:cs="Times New Roman"/>
          <w:sz w:val="24"/>
          <w:szCs w:val="17"/>
        </w:rPr>
        <w:t>.</w:t>
      </w:r>
    </w:p>
    <w:p w14:paraId="68FC691C"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rPr>
        <w:t>Pantha</w:t>
      </w:r>
      <w:proofErr w:type="spellEnd"/>
      <w:r w:rsidRPr="002977C4">
        <w:rPr>
          <w:rFonts w:ascii="Times New Roman" w:hAnsi="Times New Roman" w:cs="Times New Roman"/>
          <w:sz w:val="24"/>
        </w:rPr>
        <w:t xml:space="preserve">, S., </w:t>
      </w:r>
      <w:proofErr w:type="spellStart"/>
      <w:r w:rsidRPr="002977C4">
        <w:rPr>
          <w:rFonts w:ascii="Times New Roman" w:hAnsi="Times New Roman" w:cs="Times New Roman"/>
          <w:sz w:val="24"/>
        </w:rPr>
        <w:t>Budhathoki</w:t>
      </w:r>
      <w:proofErr w:type="spellEnd"/>
      <w:r w:rsidRPr="002977C4">
        <w:rPr>
          <w:rFonts w:ascii="Times New Roman" w:hAnsi="Times New Roman" w:cs="Times New Roman"/>
          <w:sz w:val="24"/>
        </w:rPr>
        <w:t xml:space="preserve">, S.K., </w:t>
      </w:r>
      <w:proofErr w:type="spellStart"/>
      <w:r w:rsidRPr="002977C4">
        <w:rPr>
          <w:rFonts w:ascii="Times New Roman" w:hAnsi="Times New Roman" w:cs="Times New Roman"/>
          <w:sz w:val="24"/>
        </w:rPr>
        <w:t>Amagain</w:t>
      </w:r>
      <w:proofErr w:type="spellEnd"/>
      <w:r w:rsidRPr="002977C4">
        <w:rPr>
          <w:rFonts w:ascii="Times New Roman" w:hAnsi="Times New Roman" w:cs="Times New Roman"/>
          <w:sz w:val="24"/>
        </w:rPr>
        <w:t xml:space="preserve">, R.B. and </w:t>
      </w:r>
      <w:proofErr w:type="spellStart"/>
      <w:r w:rsidRPr="002977C4">
        <w:rPr>
          <w:rFonts w:ascii="Times New Roman" w:hAnsi="Times New Roman" w:cs="Times New Roman"/>
          <w:sz w:val="24"/>
        </w:rPr>
        <w:t>Khatiwada</w:t>
      </w:r>
      <w:proofErr w:type="spellEnd"/>
      <w:r w:rsidRPr="002977C4">
        <w:rPr>
          <w:rFonts w:ascii="Times New Roman" w:hAnsi="Times New Roman" w:cs="Times New Roman"/>
          <w:sz w:val="24"/>
        </w:rPr>
        <w:t xml:space="preserve">, S.P. 2014. Variation on </w:t>
      </w:r>
      <w:proofErr w:type="spellStart"/>
      <w:r w:rsidRPr="002977C4">
        <w:rPr>
          <w:rFonts w:ascii="Times New Roman" w:hAnsi="Times New Roman" w:cs="Times New Roman"/>
          <w:sz w:val="24"/>
        </w:rPr>
        <w:t>Nepalse</w:t>
      </w:r>
      <w:proofErr w:type="spellEnd"/>
      <w:r w:rsidRPr="002977C4">
        <w:rPr>
          <w:rFonts w:ascii="Times New Roman" w:hAnsi="Times New Roman" w:cs="Times New Roman"/>
          <w:sz w:val="24"/>
        </w:rPr>
        <w:t xml:space="preserve"> buckwheat: </w:t>
      </w:r>
      <w:proofErr w:type="spellStart"/>
      <w:r w:rsidRPr="002977C4">
        <w:rPr>
          <w:rFonts w:ascii="Times New Roman" w:hAnsi="Times New Roman" w:cs="Times New Roman"/>
          <w:sz w:val="24"/>
        </w:rPr>
        <w:t>agro</w:t>
      </w:r>
      <w:proofErr w:type="spellEnd"/>
      <w:r w:rsidRPr="002977C4">
        <w:rPr>
          <w:rFonts w:ascii="Times New Roman" w:hAnsi="Times New Roman" w:cs="Times New Roman"/>
          <w:sz w:val="24"/>
        </w:rPr>
        <w:t>-morphological characteristics. Proceedings of the 27</w:t>
      </w:r>
      <w:r w:rsidRPr="002977C4">
        <w:rPr>
          <w:rFonts w:ascii="Times New Roman" w:hAnsi="Times New Roman" w:cs="Times New Roman"/>
          <w:sz w:val="24"/>
          <w:vertAlign w:val="superscript"/>
        </w:rPr>
        <w:t>th</w:t>
      </w:r>
      <w:r>
        <w:rPr>
          <w:rFonts w:ascii="Times New Roman" w:hAnsi="Times New Roman" w:cs="Times New Roman"/>
          <w:sz w:val="24"/>
        </w:rPr>
        <w:t xml:space="preserve"> National Summer Crop Workshop. National Agriculture Research C</w:t>
      </w:r>
      <w:r w:rsidRPr="002977C4">
        <w:rPr>
          <w:rFonts w:ascii="Times New Roman" w:hAnsi="Times New Roman" w:cs="Times New Roman"/>
          <w:sz w:val="24"/>
        </w:rPr>
        <w:t xml:space="preserve">ouncil, </w:t>
      </w:r>
      <w:proofErr w:type="spellStart"/>
      <w:r w:rsidRPr="002977C4">
        <w:rPr>
          <w:rFonts w:ascii="Times New Roman" w:hAnsi="Times New Roman" w:cs="Times New Roman"/>
          <w:sz w:val="24"/>
        </w:rPr>
        <w:t>Latitpur</w:t>
      </w:r>
      <w:proofErr w:type="spellEnd"/>
      <w:r>
        <w:rPr>
          <w:rFonts w:ascii="Times New Roman" w:hAnsi="Times New Roman" w:cs="Times New Roman"/>
          <w:sz w:val="24"/>
        </w:rPr>
        <w:t>.</w:t>
      </w:r>
    </w:p>
    <w:p w14:paraId="3659470A"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Phillips, S.J., Anderson, R.P. and </w:t>
      </w:r>
      <w:proofErr w:type="spellStart"/>
      <w:r w:rsidRPr="002977C4">
        <w:rPr>
          <w:rFonts w:ascii="Times New Roman" w:hAnsi="Times New Roman" w:cs="Times New Roman"/>
          <w:sz w:val="24"/>
          <w:szCs w:val="24"/>
        </w:rPr>
        <w:t>Schapire</w:t>
      </w:r>
      <w:proofErr w:type="spellEnd"/>
      <w:r w:rsidRPr="002977C4">
        <w:rPr>
          <w:rFonts w:ascii="Times New Roman" w:hAnsi="Times New Roman" w:cs="Times New Roman"/>
          <w:sz w:val="24"/>
          <w:szCs w:val="24"/>
        </w:rPr>
        <w:t xml:space="preserve">, R.E.2006 Maximum entropy modelling of species geographic distributions. </w:t>
      </w:r>
      <w:proofErr w:type="spellStart"/>
      <w:r w:rsidRPr="002977C4">
        <w:rPr>
          <w:rFonts w:ascii="Times New Roman" w:hAnsi="Times New Roman" w:cs="Times New Roman"/>
          <w:i/>
          <w:sz w:val="24"/>
          <w:szCs w:val="24"/>
        </w:rPr>
        <w:t>Ecol</w:t>
      </w:r>
      <w:proofErr w:type="spellEnd"/>
      <w:r w:rsidRPr="002977C4">
        <w:rPr>
          <w:rFonts w:ascii="Times New Roman" w:hAnsi="Times New Roman" w:cs="Times New Roman"/>
          <w:i/>
          <w:sz w:val="24"/>
          <w:szCs w:val="24"/>
        </w:rPr>
        <w:t xml:space="preserve"> Model</w:t>
      </w:r>
      <w:r w:rsidRPr="002977C4">
        <w:rPr>
          <w:rFonts w:ascii="Times New Roman" w:hAnsi="Times New Roman" w:cs="Times New Roman"/>
          <w:sz w:val="24"/>
          <w:szCs w:val="24"/>
        </w:rPr>
        <w:t xml:space="preserve"> 190(3–4): 231–259</w:t>
      </w:r>
      <w:r>
        <w:rPr>
          <w:rFonts w:ascii="Times New Roman" w:hAnsi="Times New Roman" w:cs="Times New Roman"/>
          <w:sz w:val="24"/>
          <w:szCs w:val="24"/>
        </w:rPr>
        <w:t>.</w:t>
      </w:r>
    </w:p>
    <w:p w14:paraId="1A072BBE"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Pr>
          <w:rFonts w:ascii="Times New Roman" w:eastAsia="Times New Roman" w:hAnsi="Times New Roman" w:cs="Times New Roman"/>
          <w:sz w:val="24"/>
          <w:szCs w:val="24"/>
        </w:rPr>
        <w:t>R Core Team (2018). R: A Language and Environment for Statistical C</w:t>
      </w:r>
      <w:r w:rsidRPr="002977C4">
        <w:rPr>
          <w:rFonts w:ascii="Times New Roman" w:eastAsia="Times New Roman" w:hAnsi="Times New Roman" w:cs="Times New Roman"/>
          <w:sz w:val="24"/>
          <w:szCs w:val="24"/>
        </w:rPr>
        <w:t xml:space="preserve">omputing. R Foundation for Statistical </w:t>
      </w:r>
      <w:proofErr w:type="spellStart"/>
      <w:r w:rsidRPr="002977C4">
        <w:rPr>
          <w:rFonts w:ascii="Times New Roman" w:eastAsia="Times New Roman" w:hAnsi="Times New Roman" w:cs="Times New Roman"/>
          <w:sz w:val="24"/>
          <w:szCs w:val="24"/>
        </w:rPr>
        <w:t>Computing,Vienna</w:t>
      </w:r>
      <w:proofErr w:type="spellEnd"/>
      <w:r w:rsidRPr="002977C4">
        <w:rPr>
          <w:rFonts w:ascii="Times New Roman" w:eastAsia="Times New Roman" w:hAnsi="Times New Roman" w:cs="Times New Roman"/>
          <w:sz w:val="24"/>
          <w:szCs w:val="24"/>
        </w:rPr>
        <w:t xml:space="preserve">, Austria. URL </w:t>
      </w:r>
      <w:hyperlink r:id="rId23" w:history="1">
        <w:r w:rsidRPr="002977C4">
          <w:rPr>
            <w:rStyle w:val="Hyperlink"/>
            <w:rFonts w:ascii="Times New Roman" w:eastAsia="Times New Roman" w:hAnsi="Times New Roman" w:cs="Times New Roman"/>
            <w:sz w:val="24"/>
            <w:szCs w:val="24"/>
          </w:rPr>
          <w:t>https://www.R-project.org/</w:t>
        </w:r>
      </w:hyperlink>
      <w:r>
        <w:t>.</w:t>
      </w:r>
    </w:p>
    <w:p w14:paraId="2025DB16"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24"/>
        </w:rPr>
        <w:t>Ra</w:t>
      </w:r>
      <w:r>
        <w:rPr>
          <w:rFonts w:ascii="Times New Roman" w:hAnsi="Times New Roman" w:cs="Times New Roman"/>
          <w:sz w:val="24"/>
          <w:szCs w:val="24"/>
        </w:rPr>
        <w:t>n</w:t>
      </w:r>
      <w:r w:rsidRPr="002977C4">
        <w:rPr>
          <w:rFonts w:ascii="Times New Roman" w:hAnsi="Times New Roman" w:cs="Times New Roman"/>
          <w:sz w:val="24"/>
          <w:szCs w:val="24"/>
        </w:rPr>
        <w:t>jitkar</w:t>
      </w:r>
      <w:proofErr w:type="spellEnd"/>
      <w:r w:rsidRPr="002977C4">
        <w:rPr>
          <w:rFonts w:ascii="Times New Roman" w:hAnsi="Times New Roman" w:cs="Times New Roman"/>
          <w:sz w:val="24"/>
          <w:szCs w:val="24"/>
        </w:rPr>
        <w:t xml:space="preserve">, S., </w:t>
      </w:r>
      <w:proofErr w:type="spellStart"/>
      <w:r w:rsidRPr="002977C4">
        <w:rPr>
          <w:rFonts w:ascii="Times New Roman" w:hAnsi="Times New Roman" w:cs="Times New Roman"/>
          <w:sz w:val="24"/>
          <w:szCs w:val="24"/>
        </w:rPr>
        <w:t>Sujakhu</w:t>
      </w:r>
      <w:proofErr w:type="spellEnd"/>
      <w:r w:rsidRPr="002977C4">
        <w:rPr>
          <w:rFonts w:ascii="Times New Roman" w:hAnsi="Times New Roman" w:cs="Times New Roman"/>
          <w:sz w:val="24"/>
          <w:szCs w:val="24"/>
        </w:rPr>
        <w:t xml:space="preserve">, N.M., Merz, J. , </w:t>
      </w:r>
      <w:proofErr w:type="spellStart"/>
      <w:r w:rsidRPr="002977C4">
        <w:rPr>
          <w:rFonts w:ascii="Times New Roman" w:hAnsi="Times New Roman" w:cs="Times New Roman"/>
          <w:sz w:val="24"/>
          <w:szCs w:val="24"/>
        </w:rPr>
        <w:t>Kindt</w:t>
      </w:r>
      <w:proofErr w:type="spellEnd"/>
      <w:r w:rsidRPr="002977C4">
        <w:rPr>
          <w:rFonts w:ascii="Times New Roman" w:hAnsi="Times New Roman" w:cs="Times New Roman"/>
          <w:sz w:val="24"/>
          <w:szCs w:val="24"/>
        </w:rPr>
        <w:t xml:space="preserve">, R., </w:t>
      </w:r>
      <w:proofErr w:type="spellStart"/>
      <w:r w:rsidRPr="002977C4">
        <w:rPr>
          <w:rFonts w:ascii="Times New Roman" w:hAnsi="Times New Roman" w:cs="Times New Roman"/>
          <w:sz w:val="24"/>
          <w:szCs w:val="24"/>
        </w:rPr>
        <w:t>Xu,J</w:t>
      </w:r>
      <w:proofErr w:type="spellEnd"/>
      <w:r w:rsidRPr="002977C4">
        <w:rPr>
          <w:rFonts w:ascii="Times New Roman" w:hAnsi="Times New Roman" w:cs="Times New Roman"/>
          <w:sz w:val="24"/>
          <w:szCs w:val="24"/>
        </w:rPr>
        <w:t xml:space="preserve">., </w:t>
      </w:r>
      <w:proofErr w:type="spellStart"/>
      <w:r w:rsidRPr="002977C4">
        <w:rPr>
          <w:rFonts w:ascii="Times New Roman" w:hAnsi="Times New Roman" w:cs="Times New Roman"/>
          <w:sz w:val="24"/>
          <w:szCs w:val="24"/>
        </w:rPr>
        <w:t>Mattin</w:t>
      </w:r>
      <w:proofErr w:type="spellEnd"/>
      <w:r w:rsidRPr="002977C4">
        <w:rPr>
          <w:rFonts w:ascii="Times New Roman" w:hAnsi="Times New Roman" w:cs="Times New Roman"/>
          <w:sz w:val="24"/>
          <w:szCs w:val="24"/>
        </w:rPr>
        <w:t xml:space="preserve">, M.A., Ali, M, </w:t>
      </w:r>
      <w:proofErr w:type="spellStart"/>
      <w:r w:rsidRPr="002977C4">
        <w:rPr>
          <w:rFonts w:ascii="Times New Roman" w:hAnsi="Times New Roman" w:cs="Times New Roman"/>
          <w:sz w:val="24"/>
          <w:szCs w:val="24"/>
        </w:rPr>
        <w:t>Zomer</w:t>
      </w:r>
      <w:proofErr w:type="spellEnd"/>
      <w:r w:rsidRPr="002977C4">
        <w:rPr>
          <w:rFonts w:ascii="Times New Roman" w:hAnsi="Times New Roman" w:cs="Times New Roman"/>
          <w:sz w:val="24"/>
          <w:szCs w:val="24"/>
        </w:rPr>
        <w:t xml:space="preserve">, R.J. 2014. Suitability analysis and projected climate change impact on Banana and coffee production zones in Nepal. </w:t>
      </w:r>
      <w:proofErr w:type="spellStart"/>
      <w:r w:rsidRPr="002977C4">
        <w:rPr>
          <w:rFonts w:ascii="Times New Roman" w:hAnsi="Times New Roman" w:cs="Times New Roman"/>
          <w:i/>
          <w:sz w:val="24"/>
          <w:szCs w:val="24"/>
        </w:rPr>
        <w:t>Plos</w:t>
      </w:r>
      <w:proofErr w:type="spellEnd"/>
      <w:r w:rsidRPr="002977C4">
        <w:rPr>
          <w:rFonts w:ascii="Times New Roman" w:hAnsi="Times New Roman" w:cs="Times New Roman"/>
          <w:i/>
          <w:sz w:val="24"/>
          <w:szCs w:val="24"/>
        </w:rPr>
        <w:t xml:space="preserve"> one</w:t>
      </w:r>
      <w:r w:rsidRPr="002977C4">
        <w:rPr>
          <w:rFonts w:ascii="Times New Roman" w:hAnsi="Times New Roman" w:cs="Times New Roman"/>
          <w:sz w:val="24"/>
          <w:szCs w:val="24"/>
        </w:rPr>
        <w:t xml:space="preserve"> DOI:10.1371/journal.pone.0163916</w:t>
      </w:r>
      <w:r>
        <w:rPr>
          <w:rFonts w:ascii="Times New Roman" w:hAnsi="Times New Roman" w:cs="Times New Roman"/>
          <w:sz w:val="24"/>
          <w:szCs w:val="24"/>
        </w:rPr>
        <w:t>.</w:t>
      </w:r>
    </w:p>
    <w:p w14:paraId="6752A445"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Rogerson, P.A., 2001. </w:t>
      </w:r>
      <w:r w:rsidRPr="00981D2F">
        <w:rPr>
          <w:rFonts w:ascii="Times New Roman" w:hAnsi="Times New Roman" w:cs="Times New Roman"/>
          <w:i/>
          <w:sz w:val="24"/>
          <w:szCs w:val="24"/>
        </w:rPr>
        <w:t>Statistical Methods for Geography</w:t>
      </w:r>
      <w:r w:rsidRPr="002977C4">
        <w:rPr>
          <w:rFonts w:ascii="Times New Roman" w:hAnsi="Times New Roman" w:cs="Times New Roman"/>
          <w:sz w:val="24"/>
          <w:szCs w:val="24"/>
        </w:rPr>
        <w:t>. Sage, London, UK.</w:t>
      </w:r>
    </w:p>
    <w:p w14:paraId="6874DDA1"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lastRenderedPageBreak/>
        <w:t xml:space="preserve">Sharma, K. and </w:t>
      </w:r>
      <w:proofErr w:type="spellStart"/>
      <w:r w:rsidRPr="002977C4">
        <w:rPr>
          <w:rFonts w:ascii="Times New Roman" w:hAnsi="Times New Roman" w:cs="Times New Roman"/>
          <w:sz w:val="24"/>
          <w:szCs w:val="24"/>
        </w:rPr>
        <w:t>Khanal</w:t>
      </w:r>
      <w:proofErr w:type="spellEnd"/>
      <w:r w:rsidRPr="002977C4">
        <w:rPr>
          <w:rFonts w:ascii="Times New Roman" w:hAnsi="Times New Roman" w:cs="Times New Roman"/>
          <w:sz w:val="24"/>
          <w:szCs w:val="24"/>
        </w:rPr>
        <w:t xml:space="preserve">, S.N. 2010. A review and analysis  of existing legal and policy issue related to land tenure and   agriculture in Nepal. </w:t>
      </w:r>
      <w:r w:rsidRPr="002977C4">
        <w:rPr>
          <w:rFonts w:ascii="Times New Roman" w:hAnsi="Times New Roman" w:cs="Times New Roman"/>
          <w:i/>
          <w:sz w:val="24"/>
          <w:szCs w:val="24"/>
        </w:rPr>
        <w:t xml:space="preserve">Kathmandu </w:t>
      </w:r>
      <w:proofErr w:type="spellStart"/>
      <w:r w:rsidRPr="002977C4">
        <w:rPr>
          <w:rFonts w:ascii="Times New Roman" w:hAnsi="Times New Roman" w:cs="Times New Roman"/>
          <w:i/>
          <w:sz w:val="24"/>
          <w:szCs w:val="24"/>
        </w:rPr>
        <w:t>Univ</w:t>
      </w:r>
      <w:proofErr w:type="spellEnd"/>
      <w:r w:rsidRPr="002977C4">
        <w:rPr>
          <w:rFonts w:ascii="Times New Roman" w:hAnsi="Times New Roman" w:cs="Times New Roman"/>
          <w:i/>
          <w:sz w:val="24"/>
          <w:szCs w:val="24"/>
        </w:rPr>
        <w:t xml:space="preserve"> J Sci </w:t>
      </w:r>
      <w:proofErr w:type="spellStart"/>
      <w:r w:rsidRPr="002977C4">
        <w:rPr>
          <w:rFonts w:ascii="Times New Roman" w:hAnsi="Times New Roman" w:cs="Times New Roman"/>
          <w:i/>
          <w:sz w:val="24"/>
          <w:szCs w:val="24"/>
        </w:rPr>
        <w:t>Eng</w:t>
      </w:r>
      <w:proofErr w:type="spellEnd"/>
      <w:r w:rsidRPr="002977C4">
        <w:rPr>
          <w:rFonts w:ascii="Times New Roman" w:hAnsi="Times New Roman" w:cs="Times New Roman"/>
          <w:i/>
          <w:sz w:val="24"/>
          <w:szCs w:val="24"/>
        </w:rPr>
        <w:t xml:space="preserve"> Technol</w:t>
      </w:r>
      <w:r w:rsidRPr="002977C4">
        <w:rPr>
          <w:rFonts w:ascii="Times New Roman" w:hAnsi="Times New Roman" w:cs="Times New Roman"/>
          <w:sz w:val="24"/>
          <w:szCs w:val="24"/>
        </w:rPr>
        <w:t xml:space="preserve"> 6:133-141</w:t>
      </w:r>
    </w:p>
    <w:p w14:paraId="66675F46"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bCs/>
          <w:sz w:val="24"/>
          <w:szCs w:val="24"/>
        </w:rPr>
        <w:t xml:space="preserve">Shrestha A.B., Wake, C.P., </w:t>
      </w:r>
      <w:proofErr w:type="spellStart"/>
      <w:r w:rsidRPr="002977C4">
        <w:rPr>
          <w:rFonts w:ascii="Times New Roman" w:hAnsi="Times New Roman" w:cs="Times New Roman"/>
          <w:bCs/>
          <w:sz w:val="24"/>
          <w:szCs w:val="24"/>
        </w:rPr>
        <w:t>Mayewski</w:t>
      </w:r>
      <w:proofErr w:type="spellEnd"/>
      <w:r w:rsidRPr="002977C4">
        <w:rPr>
          <w:rFonts w:ascii="Times New Roman" w:hAnsi="Times New Roman" w:cs="Times New Roman"/>
          <w:bCs/>
          <w:sz w:val="24"/>
          <w:szCs w:val="24"/>
        </w:rPr>
        <w:t xml:space="preserve">, P.A. and </w:t>
      </w:r>
      <w:proofErr w:type="spellStart"/>
      <w:r w:rsidRPr="002977C4">
        <w:rPr>
          <w:rFonts w:ascii="Times New Roman" w:hAnsi="Times New Roman" w:cs="Times New Roman"/>
          <w:bCs/>
          <w:sz w:val="24"/>
          <w:szCs w:val="24"/>
        </w:rPr>
        <w:t>Dibb</w:t>
      </w:r>
      <w:proofErr w:type="spellEnd"/>
      <w:r w:rsidRPr="002977C4">
        <w:rPr>
          <w:rFonts w:ascii="Times New Roman" w:hAnsi="Times New Roman" w:cs="Times New Roman"/>
          <w:bCs/>
          <w:sz w:val="24"/>
          <w:szCs w:val="24"/>
        </w:rPr>
        <w:t>, J.E.</w:t>
      </w:r>
      <w:r w:rsidRPr="002977C4">
        <w:rPr>
          <w:rFonts w:ascii="Times New Roman" w:hAnsi="Times New Roman" w:cs="Times New Roman"/>
          <w:b/>
          <w:bCs/>
          <w:sz w:val="24"/>
          <w:szCs w:val="24"/>
        </w:rPr>
        <w:t xml:space="preserve"> </w:t>
      </w:r>
      <w:r w:rsidRPr="002977C4">
        <w:rPr>
          <w:rFonts w:ascii="Times New Roman" w:hAnsi="Times New Roman" w:cs="Times New Roman"/>
          <w:sz w:val="24"/>
          <w:szCs w:val="24"/>
        </w:rPr>
        <w:t>1999. Maximum Temperature Trends in the Himalaya</w:t>
      </w:r>
      <w:r w:rsidRPr="002977C4">
        <w:rPr>
          <w:rFonts w:ascii="Times New Roman" w:hAnsi="Times New Roman" w:cs="Times New Roman"/>
          <w:b/>
          <w:bCs/>
          <w:sz w:val="24"/>
          <w:szCs w:val="24"/>
        </w:rPr>
        <w:t xml:space="preserve"> </w:t>
      </w:r>
      <w:r>
        <w:rPr>
          <w:rFonts w:ascii="Times New Roman" w:hAnsi="Times New Roman" w:cs="Times New Roman"/>
          <w:sz w:val="24"/>
          <w:szCs w:val="24"/>
        </w:rPr>
        <w:t>and its v</w:t>
      </w:r>
      <w:r w:rsidRPr="002977C4">
        <w:rPr>
          <w:rFonts w:ascii="Times New Roman" w:hAnsi="Times New Roman" w:cs="Times New Roman"/>
          <w:sz w:val="24"/>
          <w:szCs w:val="24"/>
        </w:rPr>
        <w:t xml:space="preserve">icinity: An </w:t>
      </w:r>
      <w:r>
        <w:rPr>
          <w:rFonts w:ascii="Times New Roman" w:hAnsi="Times New Roman" w:cs="Times New Roman"/>
          <w:sz w:val="24"/>
          <w:szCs w:val="24"/>
        </w:rPr>
        <w:t>analysis based on t</w:t>
      </w:r>
      <w:r w:rsidRPr="002977C4">
        <w:rPr>
          <w:rFonts w:ascii="Times New Roman" w:hAnsi="Times New Roman" w:cs="Times New Roman"/>
          <w:sz w:val="24"/>
          <w:szCs w:val="24"/>
        </w:rPr>
        <w:t>emperature</w:t>
      </w:r>
      <w:r w:rsidRPr="002977C4">
        <w:rPr>
          <w:rFonts w:ascii="Times New Roman" w:hAnsi="Times New Roman" w:cs="Times New Roman"/>
          <w:b/>
          <w:bCs/>
          <w:sz w:val="24"/>
          <w:szCs w:val="24"/>
        </w:rPr>
        <w:t xml:space="preserve"> </w:t>
      </w:r>
      <w:r>
        <w:rPr>
          <w:rFonts w:ascii="Times New Roman" w:hAnsi="Times New Roman" w:cs="Times New Roman"/>
          <w:sz w:val="24"/>
          <w:szCs w:val="24"/>
        </w:rPr>
        <w:t>r</w:t>
      </w:r>
      <w:r w:rsidRPr="002977C4">
        <w:rPr>
          <w:rFonts w:ascii="Times New Roman" w:hAnsi="Times New Roman" w:cs="Times New Roman"/>
          <w:sz w:val="24"/>
          <w:szCs w:val="24"/>
        </w:rPr>
        <w:t xml:space="preserve">ecords from Nepal for the Period 1971–94. </w:t>
      </w:r>
      <w:r w:rsidRPr="002977C4">
        <w:rPr>
          <w:rFonts w:ascii="Times New Roman" w:hAnsi="Times New Roman" w:cs="Times New Roman"/>
          <w:i/>
          <w:iCs/>
          <w:sz w:val="24"/>
          <w:szCs w:val="24"/>
        </w:rPr>
        <w:t>Journal of</w:t>
      </w:r>
      <w:r w:rsidRPr="002977C4">
        <w:rPr>
          <w:rFonts w:ascii="Times New Roman" w:hAnsi="Times New Roman" w:cs="Times New Roman"/>
          <w:b/>
          <w:bCs/>
          <w:sz w:val="24"/>
          <w:szCs w:val="24"/>
        </w:rPr>
        <w:t xml:space="preserve"> </w:t>
      </w:r>
      <w:r w:rsidRPr="002977C4">
        <w:rPr>
          <w:rFonts w:ascii="Times New Roman" w:hAnsi="Times New Roman" w:cs="Times New Roman"/>
          <w:i/>
          <w:iCs/>
          <w:sz w:val="24"/>
          <w:szCs w:val="24"/>
        </w:rPr>
        <w:t>Climate</w:t>
      </w:r>
      <w:r w:rsidRPr="002977C4">
        <w:rPr>
          <w:rFonts w:ascii="Times New Roman" w:hAnsi="Times New Roman" w:cs="Times New Roman"/>
          <w:sz w:val="24"/>
          <w:szCs w:val="24"/>
        </w:rPr>
        <w:t xml:space="preserve">, </w:t>
      </w:r>
      <w:r w:rsidRPr="002977C4">
        <w:rPr>
          <w:rFonts w:ascii="Times New Roman" w:hAnsi="Times New Roman" w:cs="Times New Roman"/>
          <w:b/>
          <w:bCs/>
          <w:sz w:val="24"/>
          <w:szCs w:val="24"/>
        </w:rPr>
        <w:t>12</w:t>
      </w:r>
      <w:r w:rsidRPr="002977C4">
        <w:rPr>
          <w:rFonts w:ascii="Times New Roman" w:hAnsi="Times New Roman" w:cs="Times New Roman"/>
          <w:sz w:val="24"/>
          <w:szCs w:val="24"/>
        </w:rPr>
        <w:t>: 2775–2786</w:t>
      </w:r>
      <w:r>
        <w:rPr>
          <w:rFonts w:ascii="Times New Roman" w:hAnsi="Times New Roman" w:cs="Times New Roman"/>
          <w:sz w:val="24"/>
          <w:szCs w:val="24"/>
        </w:rPr>
        <w:t>.</w:t>
      </w:r>
    </w:p>
    <w:p w14:paraId="26BEEEF3"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Shrestha, A. B., Wake, C. P., </w:t>
      </w:r>
      <w:proofErr w:type="spellStart"/>
      <w:r w:rsidRPr="002977C4">
        <w:rPr>
          <w:rFonts w:ascii="Times New Roman" w:hAnsi="Times New Roman" w:cs="Times New Roman"/>
          <w:sz w:val="24"/>
          <w:szCs w:val="24"/>
        </w:rPr>
        <w:t>Dibb</w:t>
      </w:r>
      <w:proofErr w:type="spellEnd"/>
      <w:r w:rsidRPr="002977C4">
        <w:rPr>
          <w:rFonts w:ascii="Times New Roman" w:hAnsi="Times New Roman" w:cs="Times New Roman"/>
          <w:sz w:val="24"/>
          <w:szCs w:val="24"/>
        </w:rPr>
        <w:t xml:space="preserve">, J. E., and  </w:t>
      </w:r>
      <w:proofErr w:type="spellStart"/>
      <w:r w:rsidRPr="002977C4">
        <w:rPr>
          <w:rFonts w:ascii="Times New Roman" w:hAnsi="Times New Roman" w:cs="Times New Roman"/>
          <w:sz w:val="24"/>
          <w:szCs w:val="24"/>
        </w:rPr>
        <w:t>Mayewski</w:t>
      </w:r>
      <w:proofErr w:type="spellEnd"/>
      <w:r w:rsidRPr="002977C4">
        <w:rPr>
          <w:rFonts w:ascii="Times New Roman" w:hAnsi="Times New Roman" w:cs="Times New Roman"/>
          <w:sz w:val="24"/>
          <w:szCs w:val="24"/>
        </w:rPr>
        <w:t xml:space="preserve">, P. A. 2000. Precipitation fluctuations in the Nepal Himalaya and its vicinity and relationship with some large scale climatological parameters. </w:t>
      </w:r>
      <w:r w:rsidRPr="002977C4">
        <w:rPr>
          <w:rFonts w:ascii="Times New Roman" w:hAnsi="Times New Roman" w:cs="Times New Roman"/>
          <w:i/>
          <w:iCs/>
          <w:sz w:val="24"/>
          <w:szCs w:val="24"/>
        </w:rPr>
        <w:t>International Journal of Climatology , 20(3)</w:t>
      </w:r>
      <w:r w:rsidRPr="002977C4">
        <w:rPr>
          <w:rFonts w:ascii="Times New Roman" w:hAnsi="Times New Roman" w:cs="Times New Roman"/>
          <w:sz w:val="24"/>
          <w:szCs w:val="24"/>
        </w:rPr>
        <w:t>: 317-327.</w:t>
      </w:r>
    </w:p>
    <w:p w14:paraId="05E1B70C" w14:textId="77777777" w:rsidR="00553800" w:rsidRPr="00981D2F"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Shrestha, U.B., Gautam, S. and </w:t>
      </w:r>
      <w:proofErr w:type="spellStart"/>
      <w:r w:rsidRPr="002977C4">
        <w:rPr>
          <w:rFonts w:ascii="Times New Roman" w:hAnsi="Times New Roman" w:cs="Times New Roman"/>
          <w:sz w:val="24"/>
          <w:szCs w:val="24"/>
        </w:rPr>
        <w:t>Bawa</w:t>
      </w:r>
      <w:proofErr w:type="spellEnd"/>
      <w:r w:rsidRPr="002977C4">
        <w:rPr>
          <w:rFonts w:ascii="Times New Roman" w:hAnsi="Times New Roman" w:cs="Times New Roman"/>
          <w:sz w:val="24"/>
          <w:szCs w:val="24"/>
        </w:rPr>
        <w:t xml:space="preserve">, K. S. 2012. Wide spread climate change in the Himalayas and associated changes in local ecosystems. </w:t>
      </w:r>
      <w:r w:rsidRPr="00981D2F">
        <w:rPr>
          <w:rFonts w:ascii="Times New Roman" w:hAnsi="Times New Roman" w:cs="Times New Roman"/>
          <w:i/>
          <w:sz w:val="24"/>
          <w:szCs w:val="24"/>
        </w:rPr>
        <w:t>PLOS one</w:t>
      </w:r>
      <w:r w:rsidRPr="002977C4">
        <w:rPr>
          <w:rFonts w:ascii="Times New Roman" w:hAnsi="Times New Roman" w:cs="Times New Roman"/>
          <w:sz w:val="24"/>
          <w:szCs w:val="24"/>
        </w:rPr>
        <w:t xml:space="preserve">. 7 (5):  e 36741 </w:t>
      </w:r>
      <w:hyperlink r:id="rId24" w:history="1">
        <w:r w:rsidRPr="00981D2F">
          <w:rPr>
            <w:rStyle w:val="Hyperlink"/>
            <w:rFonts w:ascii="Times New Roman" w:hAnsi="Times New Roman" w:cs="Times New Roman"/>
            <w:sz w:val="24"/>
            <w:szCs w:val="24"/>
          </w:rPr>
          <w:t>https://doi.org/10.1371 /journal.pone.0036741</w:t>
        </w:r>
      </w:hyperlink>
    </w:p>
    <w:p w14:paraId="3F3807DF"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24"/>
        </w:rPr>
        <w:t>Sobhani</w:t>
      </w:r>
      <w:proofErr w:type="spellEnd"/>
      <w:r w:rsidRPr="002977C4">
        <w:rPr>
          <w:rFonts w:ascii="Times New Roman" w:hAnsi="Times New Roman" w:cs="Times New Roman"/>
          <w:sz w:val="24"/>
          <w:szCs w:val="24"/>
        </w:rPr>
        <w:t xml:space="preserve">, M.R., </w:t>
      </w:r>
      <w:proofErr w:type="spellStart"/>
      <w:r w:rsidRPr="002977C4">
        <w:rPr>
          <w:rFonts w:ascii="Times New Roman" w:hAnsi="Times New Roman" w:cs="Times New Roman"/>
          <w:sz w:val="24"/>
          <w:szCs w:val="24"/>
        </w:rPr>
        <w:t>Rahmikhdoev</w:t>
      </w:r>
      <w:proofErr w:type="spellEnd"/>
      <w:r w:rsidRPr="002977C4">
        <w:rPr>
          <w:rFonts w:ascii="Times New Roman" w:hAnsi="Times New Roman" w:cs="Times New Roman"/>
          <w:sz w:val="24"/>
          <w:szCs w:val="24"/>
        </w:rPr>
        <w:t xml:space="preserve">, G., </w:t>
      </w:r>
      <w:proofErr w:type="spellStart"/>
      <w:r w:rsidRPr="002977C4">
        <w:rPr>
          <w:rFonts w:ascii="Times New Roman" w:hAnsi="Times New Roman" w:cs="Times New Roman"/>
          <w:sz w:val="24"/>
          <w:szCs w:val="24"/>
        </w:rPr>
        <w:t>Dariush</w:t>
      </w:r>
      <w:proofErr w:type="spellEnd"/>
      <w:r w:rsidRPr="002977C4">
        <w:rPr>
          <w:rFonts w:ascii="Times New Roman" w:hAnsi="Times New Roman" w:cs="Times New Roman"/>
          <w:sz w:val="24"/>
          <w:szCs w:val="24"/>
        </w:rPr>
        <w:t xml:space="preserve">, M.D. and Majid, M.M. 2014. Influence of different sowing date and planting pattern and N rate on buckwheat yield and its quality. </w:t>
      </w:r>
      <w:r w:rsidRPr="002977C4">
        <w:rPr>
          <w:rFonts w:ascii="Times New Roman" w:hAnsi="Times New Roman" w:cs="Times New Roman"/>
          <w:i/>
          <w:sz w:val="24"/>
          <w:szCs w:val="24"/>
        </w:rPr>
        <w:t xml:space="preserve">Australian Journal of Crop Science. </w:t>
      </w:r>
      <w:r w:rsidRPr="002977C4">
        <w:rPr>
          <w:rFonts w:ascii="Times New Roman" w:hAnsi="Times New Roman" w:cs="Times New Roman"/>
          <w:sz w:val="24"/>
          <w:szCs w:val="24"/>
        </w:rPr>
        <w:t>8(10): 1402–1414</w:t>
      </w:r>
    </w:p>
    <w:p w14:paraId="6392DEE9"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12"/>
        </w:rPr>
        <w:t>Swets</w:t>
      </w:r>
      <w:proofErr w:type="spellEnd"/>
      <w:r w:rsidRPr="002977C4">
        <w:rPr>
          <w:rFonts w:ascii="Times New Roman" w:hAnsi="Times New Roman" w:cs="Times New Roman"/>
          <w:sz w:val="24"/>
          <w:szCs w:val="12"/>
        </w:rPr>
        <w:t xml:space="preserve">, J.A., 1988. Measuring the accuracy of diagnostic systems. </w:t>
      </w:r>
      <w:r w:rsidRPr="002977C4">
        <w:rPr>
          <w:rFonts w:ascii="Times New Roman" w:hAnsi="Times New Roman" w:cs="Times New Roman"/>
          <w:i/>
          <w:sz w:val="24"/>
          <w:szCs w:val="12"/>
        </w:rPr>
        <w:t>Science</w:t>
      </w:r>
      <w:r w:rsidRPr="002977C4">
        <w:rPr>
          <w:rFonts w:ascii="Times New Roman" w:hAnsi="Times New Roman" w:cs="Times New Roman"/>
          <w:sz w:val="24"/>
          <w:szCs w:val="12"/>
        </w:rPr>
        <w:t>. 240: 1285–1293</w:t>
      </w:r>
    </w:p>
    <w:p w14:paraId="147E75E0"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r w:rsidRPr="002977C4">
        <w:rPr>
          <w:rFonts w:ascii="Times New Roman" w:hAnsi="Times New Roman" w:cs="Times New Roman"/>
          <w:sz w:val="24"/>
          <w:szCs w:val="24"/>
        </w:rPr>
        <w:t xml:space="preserve">Thapa, K., Bhatta, K. Bhattarai, B. and Gurung, K.D. 2016. Inside stories on climate compatible </w:t>
      </w:r>
      <w:proofErr w:type="spellStart"/>
      <w:r w:rsidRPr="002977C4">
        <w:rPr>
          <w:rFonts w:ascii="Times New Roman" w:hAnsi="Times New Roman" w:cs="Times New Roman"/>
          <w:sz w:val="24"/>
          <w:szCs w:val="24"/>
        </w:rPr>
        <w:t>development.Climate</w:t>
      </w:r>
      <w:proofErr w:type="spellEnd"/>
      <w:r w:rsidRPr="002977C4">
        <w:rPr>
          <w:rFonts w:ascii="Times New Roman" w:hAnsi="Times New Roman" w:cs="Times New Roman"/>
          <w:sz w:val="24"/>
          <w:szCs w:val="24"/>
        </w:rPr>
        <w:t xml:space="preserve"> and development knowledge network. Local Initiatives for Biodiversity, Research and Development (LI-BIRD), Nepal</w:t>
      </w:r>
      <w:r>
        <w:rPr>
          <w:rFonts w:ascii="Times New Roman" w:hAnsi="Times New Roman" w:cs="Times New Roman"/>
          <w:sz w:val="24"/>
          <w:szCs w:val="24"/>
        </w:rPr>
        <w:t>.</w:t>
      </w:r>
    </w:p>
    <w:p w14:paraId="527CD50F" w14:textId="77777777" w:rsidR="00553800" w:rsidRPr="002977C4"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12"/>
        </w:rPr>
        <w:t>Vanagas</w:t>
      </w:r>
      <w:proofErr w:type="spellEnd"/>
      <w:r w:rsidRPr="002977C4">
        <w:rPr>
          <w:rFonts w:ascii="Times New Roman" w:hAnsi="Times New Roman" w:cs="Times New Roman"/>
          <w:sz w:val="24"/>
          <w:szCs w:val="12"/>
        </w:rPr>
        <w:t xml:space="preserve">, G., 2004. Receiver operating characteristic curves and comparison of cardiac surgery risk stratification systems. Interact. </w:t>
      </w:r>
      <w:r w:rsidRPr="002977C4">
        <w:rPr>
          <w:rFonts w:ascii="Times New Roman" w:hAnsi="Times New Roman" w:cs="Times New Roman"/>
          <w:i/>
          <w:sz w:val="24"/>
          <w:szCs w:val="12"/>
        </w:rPr>
        <w:t xml:space="preserve">Cardiovasc. </w:t>
      </w:r>
      <w:proofErr w:type="spellStart"/>
      <w:r w:rsidRPr="002977C4">
        <w:rPr>
          <w:rFonts w:ascii="Times New Roman" w:hAnsi="Times New Roman" w:cs="Times New Roman"/>
          <w:i/>
          <w:sz w:val="24"/>
          <w:szCs w:val="12"/>
        </w:rPr>
        <w:t>Thorac</w:t>
      </w:r>
      <w:proofErr w:type="spellEnd"/>
      <w:r w:rsidRPr="002977C4">
        <w:rPr>
          <w:rFonts w:ascii="Times New Roman" w:hAnsi="Times New Roman" w:cs="Times New Roman"/>
          <w:i/>
          <w:sz w:val="24"/>
          <w:szCs w:val="12"/>
        </w:rPr>
        <w:t>. Surg</w:t>
      </w:r>
      <w:r w:rsidRPr="002977C4">
        <w:rPr>
          <w:rFonts w:ascii="Times New Roman" w:hAnsi="Times New Roman" w:cs="Times New Roman"/>
          <w:sz w:val="24"/>
          <w:szCs w:val="12"/>
        </w:rPr>
        <w:t>. 3:319–322</w:t>
      </w:r>
      <w:r>
        <w:rPr>
          <w:rFonts w:ascii="Times New Roman" w:hAnsi="Times New Roman" w:cs="Times New Roman"/>
          <w:sz w:val="24"/>
          <w:szCs w:val="12"/>
        </w:rPr>
        <w:t>.</w:t>
      </w:r>
    </w:p>
    <w:p w14:paraId="1A06939E" w14:textId="77777777" w:rsidR="00553800" w:rsidRDefault="00553800" w:rsidP="00553800">
      <w:pPr>
        <w:autoSpaceDE w:val="0"/>
        <w:autoSpaceDN w:val="0"/>
        <w:adjustRightInd w:val="0"/>
        <w:spacing w:after="0" w:line="360" w:lineRule="auto"/>
        <w:ind w:left="540" w:hanging="540"/>
        <w:jc w:val="both"/>
        <w:rPr>
          <w:rFonts w:ascii="Times New Roman" w:hAnsi="Times New Roman" w:cs="Times New Roman"/>
          <w:sz w:val="24"/>
          <w:szCs w:val="24"/>
        </w:rPr>
      </w:pPr>
      <w:proofErr w:type="spellStart"/>
      <w:r w:rsidRPr="002977C4">
        <w:rPr>
          <w:rFonts w:ascii="Times New Roman" w:hAnsi="Times New Roman" w:cs="Times New Roman"/>
          <w:sz w:val="24"/>
          <w:szCs w:val="24"/>
        </w:rPr>
        <w:t>Zomer</w:t>
      </w:r>
      <w:proofErr w:type="spellEnd"/>
      <w:r w:rsidRPr="002977C4">
        <w:rPr>
          <w:rFonts w:ascii="Times New Roman" w:hAnsi="Times New Roman" w:cs="Times New Roman"/>
          <w:sz w:val="24"/>
          <w:szCs w:val="24"/>
        </w:rPr>
        <w:t xml:space="preserve">, R.J., </w:t>
      </w:r>
      <w:proofErr w:type="spellStart"/>
      <w:r w:rsidRPr="002977C4">
        <w:rPr>
          <w:rFonts w:ascii="Times New Roman" w:hAnsi="Times New Roman" w:cs="Times New Roman"/>
          <w:sz w:val="24"/>
          <w:szCs w:val="24"/>
        </w:rPr>
        <w:t>Trabucco</w:t>
      </w:r>
      <w:proofErr w:type="spellEnd"/>
      <w:r w:rsidRPr="002977C4">
        <w:rPr>
          <w:rFonts w:ascii="Times New Roman" w:hAnsi="Times New Roman" w:cs="Times New Roman"/>
          <w:sz w:val="24"/>
          <w:szCs w:val="24"/>
        </w:rPr>
        <w:t xml:space="preserve">, A., Metzger, M.J., Wang. M., Oli. K.P. and  Xu, J. 2014.  Projected climate change impacts on spatial distribution of bioclimatic zones and ecoregions within the Kailash Sacred Landscape of China, India, Nepal. </w:t>
      </w:r>
      <w:proofErr w:type="spellStart"/>
      <w:r w:rsidRPr="002977C4">
        <w:rPr>
          <w:rFonts w:ascii="Times New Roman" w:hAnsi="Times New Roman" w:cs="Times New Roman"/>
          <w:i/>
          <w:sz w:val="24"/>
          <w:szCs w:val="24"/>
        </w:rPr>
        <w:t>Clim</w:t>
      </w:r>
      <w:proofErr w:type="spellEnd"/>
      <w:r w:rsidRPr="002977C4">
        <w:rPr>
          <w:rFonts w:ascii="Times New Roman" w:hAnsi="Times New Roman" w:cs="Times New Roman"/>
          <w:i/>
          <w:sz w:val="24"/>
          <w:szCs w:val="24"/>
        </w:rPr>
        <w:t xml:space="preserve"> Change</w:t>
      </w:r>
      <w:r w:rsidRPr="002977C4">
        <w:rPr>
          <w:rFonts w:ascii="Times New Roman" w:hAnsi="Times New Roman" w:cs="Times New Roman"/>
          <w:sz w:val="24"/>
          <w:szCs w:val="24"/>
        </w:rPr>
        <w:t xml:space="preserve">. 2014; 125: 445±460. </w:t>
      </w:r>
      <w:proofErr w:type="spellStart"/>
      <w:r w:rsidRPr="002977C4">
        <w:rPr>
          <w:rFonts w:ascii="Times New Roman" w:hAnsi="Times New Roman" w:cs="Times New Roman"/>
          <w:sz w:val="24"/>
          <w:szCs w:val="24"/>
        </w:rPr>
        <w:t>doi</w:t>
      </w:r>
      <w:proofErr w:type="spellEnd"/>
      <w:r w:rsidRPr="002977C4">
        <w:rPr>
          <w:rFonts w:ascii="Times New Roman" w:hAnsi="Times New Roman" w:cs="Times New Roman"/>
          <w:sz w:val="24"/>
          <w:szCs w:val="24"/>
        </w:rPr>
        <w:t>: 10.1007/s10584-014-1176-2</w:t>
      </w:r>
      <w:r>
        <w:rPr>
          <w:rFonts w:ascii="Times New Roman" w:hAnsi="Times New Roman" w:cs="Times New Roman"/>
          <w:sz w:val="24"/>
          <w:szCs w:val="24"/>
        </w:rPr>
        <w:t>.</w:t>
      </w:r>
    </w:p>
    <w:p w14:paraId="0959CED9" w14:textId="77777777" w:rsidR="00553800" w:rsidRDefault="00553800" w:rsidP="00553800">
      <w:pPr>
        <w:spacing w:line="360" w:lineRule="auto"/>
        <w:rPr>
          <w:rFonts w:ascii="Times New Roman" w:hAnsi="Times New Roman" w:cs="Times New Roman"/>
          <w:b/>
          <w:sz w:val="24"/>
        </w:rPr>
      </w:pPr>
    </w:p>
    <w:p w14:paraId="55610205" w14:textId="77777777" w:rsidR="00553800" w:rsidRDefault="00553800" w:rsidP="00553800">
      <w:pPr>
        <w:spacing w:line="360" w:lineRule="auto"/>
        <w:rPr>
          <w:rFonts w:ascii="Times New Roman" w:hAnsi="Times New Roman" w:cs="Times New Roman"/>
          <w:b/>
          <w:sz w:val="24"/>
        </w:rPr>
      </w:pPr>
    </w:p>
    <w:p w14:paraId="05975396" w14:textId="77777777" w:rsidR="00553800" w:rsidRDefault="00553800" w:rsidP="00553800">
      <w:pPr>
        <w:spacing w:line="360" w:lineRule="auto"/>
      </w:pPr>
    </w:p>
    <w:p w14:paraId="196E45D6" w14:textId="77777777" w:rsidR="002D4819" w:rsidRDefault="002D4819"/>
    <w:sectPr w:rsidR="002D4819" w:rsidSect="007D083C">
      <w:footerReference w:type="default" r:id="rId2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iga, Abhijin (aa5ts)" w:date="2019-03-27T09:31:00Z" w:initials="AA(">
    <w:p w14:paraId="37F87A43" w14:textId="77777777" w:rsidR="00634180" w:rsidRDefault="00634180">
      <w:pPr>
        <w:pStyle w:val="CommentText"/>
      </w:pPr>
      <w:r>
        <w:rPr>
          <w:rStyle w:val="CommentReference"/>
        </w:rPr>
        <w:annotationRef/>
      </w:r>
      <w:r>
        <w:t>As a minor cash crop?</w:t>
      </w:r>
    </w:p>
  </w:comment>
  <w:comment w:id="9" w:author="Adiga, Abhijin (aa5ts)" w:date="2019-03-27T09:43:00Z" w:initials="AA(">
    <w:p w14:paraId="52E38EEB" w14:textId="13DD6296" w:rsidR="00D541EB" w:rsidRDefault="00D541EB">
      <w:pPr>
        <w:pStyle w:val="CommentText"/>
      </w:pPr>
      <w:r>
        <w:rPr>
          <w:rStyle w:val="CommentReference"/>
        </w:rPr>
        <w:annotationRef/>
      </w:r>
      <w:r>
        <w:t>Put in something more specific to the paper. Distribution, projection are very generic terms. They can mean different things to different people. AUC is very methodology specific. Also, it is good to avoid abbreviations as keywords.</w:t>
      </w:r>
    </w:p>
  </w:comment>
  <w:comment w:id="16" w:author="Adiga, Abhijin (aa5ts)" w:date="2019-03-27T09:50:00Z" w:initials="AA(">
    <w:p w14:paraId="54D3496B" w14:textId="6FC6F2D9" w:rsidR="00D541EB" w:rsidRDefault="00D541EB">
      <w:pPr>
        <w:pStyle w:val="CommentText"/>
      </w:pPr>
      <w:r>
        <w:rPr>
          <w:rStyle w:val="CommentReference"/>
        </w:rPr>
        <w:annotationRef/>
      </w:r>
      <w:r>
        <w:t>Rephrase sentence</w:t>
      </w:r>
    </w:p>
  </w:comment>
  <w:comment w:id="17" w:author="Adiga, Abhijin (aa5ts)" w:date="2019-03-27T09:56:00Z" w:initials="AA(">
    <w:p w14:paraId="3E5F619F" w14:textId="3091B3AD" w:rsidR="00D541EB" w:rsidRDefault="00D541EB">
      <w:pPr>
        <w:pStyle w:val="CommentText"/>
      </w:pPr>
      <w:r>
        <w:rPr>
          <w:rStyle w:val="CommentReference"/>
        </w:rPr>
        <w:annotationRef/>
      </w:r>
      <w:r>
        <w:t>This entire paragraph requires careful rewriting. I get the overall picture, but there are lots of ill-formed sentences. Basically you are saying that (</w:t>
      </w:r>
      <w:proofErr w:type="spellStart"/>
      <w:r>
        <w:t>i</w:t>
      </w:r>
      <w:proofErr w:type="spellEnd"/>
      <w:r>
        <w:t>) Nepal Is particularly vulnerable to climate change and (ii) buckwheat is a very good candidate crop than is resilient to this change.</w:t>
      </w:r>
    </w:p>
  </w:comment>
  <w:comment w:id="18" w:author="Adiga, Abhijin (aa5ts)" w:date="2019-03-27T09:59:00Z" w:initials="AA(">
    <w:p w14:paraId="60A6C764" w14:textId="4A54384E" w:rsidR="00D541EB" w:rsidRDefault="00D541EB">
      <w:pPr>
        <w:pStyle w:val="CommentText"/>
      </w:pPr>
      <w:r>
        <w:rPr>
          <w:rStyle w:val="CommentReference"/>
        </w:rPr>
        <w:annotationRef/>
      </w:r>
      <w:r>
        <w:t>This paragraph has lots of general statements about RCP. You can remove them and just refer to some standard citation instead. What needs to be retained is the Nepal specific part. Also, I think that it can be merged with the previous paragraph.</w:t>
      </w:r>
    </w:p>
  </w:comment>
  <w:comment w:id="27" w:author="Adiga, Abhijin (aa5ts)" w:date="2019-03-27T10:19:00Z" w:initials="AA(">
    <w:p w14:paraId="394814B0" w14:textId="6D631C87" w:rsidR="00D541EB" w:rsidRDefault="00D541EB">
      <w:pPr>
        <w:pStyle w:val="CommentText"/>
      </w:pPr>
      <w:r>
        <w:rPr>
          <w:rStyle w:val="CommentReference"/>
        </w:rPr>
        <w:annotationRef/>
      </w:r>
      <w:r>
        <w:t xml:space="preserve">This table is not necessary. Isn’t this well-known? Just refer to some well-cited </w:t>
      </w:r>
      <w:r>
        <w:t>paper.</w:t>
      </w:r>
      <w:bookmarkStart w:id="28" w:name="_GoBack"/>
      <w:bookmarkEnd w:id="28"/>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F87A43" w15:done="0"/>
  <w15:commentEx w15:paraId="52E38EEB" w15:done="0"/>
  <w15:commentEx w15:paraId="54D3496B" w15:done="0"/>
  <w15:commentEx w15:paraId="3E5F619F" w15:done="0"/>
  <w15:commentEx w15:paraId="60A6C764" w15:done="0"/>
  <w15:commentEx w15:paraId="394814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F87A43" w16cid:durableId="2045C174"/>
  <w16cid:commentId w16cid:paraId="52E38EEB" w16cid:durableId="2045C434"/>
  <w16cid:commentId w16cid:paraId="54D3496B" w16cid:durableId="2045C602"/>
  <w16cid:commentId w16cid:paraId="3E5F619F" w16cid:durableId="2045C752"/>
  <w16cid:commentId w16cid:paraId="60A6C764" w16cid:durableId="2045C7FA"/>
  <w16cid:commentId w16cid:paraId="394814B0" w16cid:durableId="2045CC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2A6EB4" w14:textId="77777777" w:rsidR="00F52063" w:rsidRDefault="00F52063" w:rsidP="009D5422">
      <w:pPr>
        <w:spacing w:after="0" w:line="240" w:lineRule="auto"/>
      </w:pPr>
      <w:r>
        <w:separator/>
      </w:r>
    </w:p>
  </w:endnote>
  <w:endnote w:type="continuationSeparator" w:id="0">
    <w:p w14:paraId="2BE7084A" w14:textId="77777777" w:rsidR="00F52063" w:rsidRDefault="00F52063" w:rsidP="009D5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IDFont+F1">
    <w:altName w:val="MS Mincho"/>
    <w:panose1 w:val="020B0604020202020204"/>
    <w:charset w:val="80"/>
    <w:family w:val="auto"/>
    <w:notTrueType/>
    <w:pitch w:val="default"/>
    <w:sig w:usb0="00000000" w:usb1="08070000" w:usb2="00000010" w:usb3="00000000" w:csb0="00020000" w:csb1="00000000"/>
  </w:font>
  <w:font w:name="CIDFont+F3">
    <w:altName w:val="MS Mincho"/>
    <w:panose1 w:val="020B0604020202020204"/>
    <w:charset w:val="80"/>
    <w:family w:val="auto"/>
    <w:notTrueType/>
    <w:pitch w:val="default"/>
    <w:sig w:usb0="00000003" w:usb1="08070000" w:usb2="00000010" w:usb3="00000000" w:csb0="00020001" w:csb1="00000000"/>
  </w:font>
  <w:font w:name="AdvP7627">
    <w:altName w:val="Cambria"/>
    <w:panose1 w:val="020B0604020202020204"/>
    <w:charset w:val="00"/>
    <w:family w:val="roman"/>
    <w:notTrueType/>
    <w:pitch w:val="default"/>
    <w:sig w:usb0="00000003" w:usb1="00000000" w:usb2="00000000" w:usb3="00000000" w:csb0="00000001" w:csb1="00000000"/>
  </w:font>
  <w:font w:name="AdvOT596495f2">
    <w:altName w:val="Cambria"/>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56312"/>
      <w:docPartObj>
        <w:docPartGallery w:val="Page Numbers (Bottom of Page)"/>
        <w:docPartUnique/>
      </w:docPartObj>
    </w:sdtPr>
    <w:sdtEndPr/>
    <w:sdtContent>
      <w:p w14:paraId="08AF5E73" w14:textId="77777777" w:rsidR="00981D2F" w:rsidRDefault="009D5422">
        <w:pPr>
          <w:pStyle w:val="Footer"/>
          <w:jc w:val="center"/>
        </w:pPr>
        <w:r>
          <w:fldChar w:fldCharType="begin"/>
        </w:r>
        <w:r w:rsidR="00553800">
          <w:instrText xml:space="preserve"> PAGE   \* MERGEFORMAT </w:instrText>
        </w:r>
        <w:r>
          <w:fldChar w:fldCharType="separate"/>
        </w:r>
        <w:r w:rsidR="00990100">
          <w:rPr>
            <w:noProof/>
          </w:rPr>
          <w:t>1</w:t>
        </w:r>
        <w:r>
          <w:fldChar w:fldCharType="end"/>
        </w:r>
      </w:p>
    </w:sdtContent>
  </w:sdt>
  <w:p w14:paraId="4AC70B36" w14:textId="77777777" w:rsidR="00981D2F" w:rsidRDefault="00F520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93EEAA" w14:textId="77777777" w:rsidR="00F52063" w:rsidRDefault="00F52063" w:rsidP="009D5422">
      <w:pPr>
        <w:spacing w:after="0" w:line="240" w:lineRule="auto"/>
      </w:pPr>
      <w:r>
        <w:separator/>
      </w:r>
    </w:p>
  </w:footnote>
  <w:footnote w:type="continuationSeparator" w:id="0">
    <w:p w14:paraId="4B15B193" w14:textId="77777777" w:rsidR="00F52063" w:rsidRDefault="00F52063" w:rsidP="009D54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A303F"/>
    <w:multiLevelType w:val="hybridMultilevel"/>
    <w:tmpl w:val="939AEF12"/>
    <w:lvl w:ilvl="0" w:tplc="A10EFE3A">
      <w:start w:val="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iga, Abhijin (aa5ts)">
    <w15:presenceInfo w15:providerId="AD" w15:userId="S::aa5ts@virginia.edu::af2dcf1a-e065-430c-8439-d1d5ac10d9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53800"/>
    <w:rsid w:val="002D4819"/>
    <w:rsid w:val="00553800"/>
    <w:rsid w:val="00634180"/>
    <w:rsid w:val="00990100"/>
    <w:rsid w:val="009D5422"/>
    <w:rsid w:val="00AE4374"/>
    <w:rsid w:val="00D541EB"/>
    <w:rsid w:val="00F52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40895"/>
  <w15:docId w15:val="{DC0F1363-00AB-4B4C-92FD-2926F77C8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3800"/>
  </w:style>
  <w:style w:type="paragraph" w:styleId="Heading2">
    <w:name w:val="heading 2"/>
    <w:basedOn w:val="Normal"/>
    <w:next w:val="Normal"/>
    <w:link w:val="Heading2Char"/>
    <w:uiPriority w:val="9"/>
    <w:unhideWhenUsed/>
    <w:qFormat/>
    <w:rsid w:val="0055380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5380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5380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5538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3800"/>
    <w:rPr>
      <w:rFonts w:ascii="Tahoma" w:hAnsi="Tahoma" w:cs="Tahoma"/>
      <w:sz w:val="16"/>
      <w:szCs w:val="16"/>
    </w:rPr>
  </w:style>
  <w:style w:type="character" w:styleId="Hyperlink">
    <w:name w:val="Hyperlink"/>
    <w:basedOn w:val="DefaultParagraphFont"/>
    <w:uiPriority w:val="99"/>
    <w:unhideWhenUsed/>
    <w:rsid w:val="00553800"/>
    <w:rPr>
      <w:color w:val="0000FF"/>
      <w:u w:val="single"/>
    </w:rPr>
  </w:style>
  <w:style w:type="character" w:customStyle="1" w:styleId="A1">
    <w:name w:val="A1"/>
    <w:uiPriority w:val="99"/>
    <w:rsid w:val="00553800"/>
    <w:rPr>
      <w:rFonts w:cs="Cambria"/>
      <w:b/>
      <w:bCs/>
      <w:color w:val="000000"/>
      <w:sz w:val="40"/>
      <w:szCs w:val="40"/>
    </w:rPr>
  </w:style>
  <w:style w:type="paragraph" w:styleId="Caption">
    <w:name w:val="caption"/>
    <w:basedOn w:val="Normal"/>
    <w:next w:val="Normal"/>
    <w:uiPriority w:val="35"/>
    <w:unhideWhenUsed/>
    <w:qFormat/>
    <w:rsid w:val="00553800"/>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5538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53800"/>
  </w:style>
  <w:style w:type="paragraph" w:styleId="Footer">
    <w:name w:val="footer"/>
    <w:basedOn w:val="Normal"/>
    <w:link w:val="FooterChar"/>
    <w:uiPriority w:val="99"/>
    <w:unhideWhenUsed/>
    <w:rsid w:val="005538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3800"/>
  </w:style>
  <w:style w:type="table" w:customStyle="1" w:styleId="LightShading-Accent11">
    <w:name w:val="Light Shading - Accent 11"/>
    <w:basedOn w:val="TableNormal"/>
    <w:uiPriority w:val="60"/>
    <w:rsid w:val="005538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eNormal"/>
    <w:uiPriority w:val="60"/>
    <w:rsid w:val="0055380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11">
    <w:name w:val="Light List - Accent 11"/>
    <w:basedOn w:val="TableNormal"/>
    <w:uiPriority w:val="61"/>
    <w:rsid w:val="0055380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Default">
    <w:name w:val="Default"/>
    <w:rsid w:val="00553800"/>
    <w:pPr>
      <w:autoSpaceDE w:val="0"/>
      <w:autoSpaceDN w:val="0"/>
      <w:adjustRightInd w:val="0"/>
      <w:spacing w:after="0" w:line="240" w:lineRule="auto"/>
    </w:pPr>
    <w:rPr>
      <w:rFonts w:ascii="Times New Roman" w:hAnsi="Times New Roman" w:cs="Times New Roman"/>
      <w:color w:val="000000"/>
      <w:sz w:val="24"/>
      <w:szCs w:val="24"/>
    </w:rPr>
  </w:style>
  <w:style w:type="table" w:styleId="LightShading-Accent5">
    <w:name w:val="Light Shading Accent 5"/>
    <w:basedOn w:val="TableNormal"/>
    <w:uiPriority w:val="60"/>
    <w:rsid w:val="0055380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ListParagraph">
    <w:name w:val="List Paragraph"/>
    <w:basedOn w:val="Normal"/>
    <w:uiPriority w:val="34"/>
    <w:qFormat/>
    <w:rsid w:val="00553800"/>
    <w:pPr>
      <w:ind w:left="720"/>
      <w:contextualSpacing/>
    </w:pPr>
  </w:style>
  <w:style w:type="character" w:styleId="CommentReference">
    <w:name w:val="annotation reference"/>
    <w:basedOn w:val="DefaultParagraphFont"/>
    <w:uiPriority w:val="99"/>
    <w:semiHidden/>
    <w:unhideWhenUsed/>
    <w:rsid w:val="00634180"/>
    <w:rPr>
      <w:sz w:val="16"/>
      <w:szCs w:val="16"/>
    </w:rPr>
  </w:style>
  <w:style w:type="paragraph" w:styleId="CommentText">
    <w:name w:val="annotation text"/>
    <w:basedOn w:val="Normal"/>
    <w:link w:val="CommentTextChar"/>
    <w:uiPriority w:val="99"/>
    <w:semiHidden/>
    <w:unhideWhenUsed/>
    <w:rsid w:val="00634180"/>
    <w:pPr>
      <w:spacing w:line="240" w:lineRule="auto"/>
    </w:pPr>
    <w:rPr>
      <w:sz w:val="20"/>
      <w:szCs w:val="20"/>
    </w:rPr>
  </w:style>
  <w:style w:type="character" w:customStyle="1" w:styleId="CommentTextChar">
    <w:name w:val="Comment Text Char"/>
    <w:basedOn w:val="DefaultParagraphFont"/>
    <w:link w:val="CommentText"/>
    <w:uiPriority w:val="99"/>
    <w:semiHidden/>
    <w:rsid w:val="00634180"/>
    <w:rPr>
      <w:sz w:val="20"/>
      <w:szCs w:val="20"/>
    </w:rPr>
  </w:style>
  <w:style w:type="paragraph" w:styleId="CommentSubject">
    <w:name w:val="annotation subject"/>
    <w:basedOn w:val="CommentText"/>
    <w:next w:val="CommentText"/>
    <w:link w:val="CommentSubjectChar"/>
    <w:uiPriority w:val="99"/>
    <w:semiHidden/>
    <w:unhideWhenUsed/>
    <w:rsid w:val="00634180"/>
    <w:rPr>
      <w:b/>
      <w:bCs/>
    </w:rPr>
  </w:style>
  <w:style w:type="character" w:customStyle="1" w:styleId="CommentSubjectChar">
    <w:name w:val="Comment Subject Char"/>
    <w:basedOn w:val="CommentTextChar"/>
    <w:link w:val="CommentSubject"/>
    <w:uiPriority w:val="99"/>
    <w:semiHidden/>
    <w:rsid w:val="0063418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uiteldr2@gmail.com/" TargetMode="External"/><Relationship Id="rId13" Type="http://schemas.openxmlformats.org/officeDocument/2006/relationships/image" Target="media/image2.png"/><Relationship Id="rId18" Type="http://schemas.openxmlformats.org/officeDocument/2006/relationships/package" Target="embeddings/Microsoft_Office_PowerPoint_Slide2.sldx"/><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package" Target="embeddings/Microsoft_Office_PowerPoint_Slide1.sldx"/><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doi.org/10.1371%20/journal.pone.0036741"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yperlink" Target="https://www.R-project.org/" TargetMode="External"/><Relationship Id="rId28"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yperlink" Target="https://doi.org/10.1155/2017/2738045" TargetMode="External"/><Relationship Id="rId27" Type="http://schemas.microsoft.com/office/2011/relationships/people" Target="people.xml"/></Relationships>
</file>

<file path=word/charts/_rels/chart1.xml.rels><?xml version="1.0" encoding="UTF-8" standalone="yes"?>
<Relationships xmlns="http://schemas.openxmlformats.org/package/2006/relationships"><Relationship Id="rId1" Type="http://schemas.openxmlformats.org/officeDocument/2006/relationships/oleObject" Target="file:////E:\PhD\unpublished_Manuscript_paper\Modeling\manuscript\manus_bw\Elevation%20analysi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PhD\unpublished_Manuscript_paper\Modeling\manuscript\manus_bw\Elevation%20analy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55178152015158"/>
          <c:y val="0.17453430429626193"/>
          <c:w val="0.72093465045592764"/>
          <c:h val="0.52661414239828463"/>
        </c:manualLayout>
      </c:layout>
      <c:barChart>
        <c:barDir val="col"/>
        <c:grouping val="clustered"/>
        <c:varyColors val="0"/>
        <c:ser>
          <c:idx val="0"/>
          <c:order val="0"/>
          <c:tx>
            <c:strRef>
              <c:f>'50% and above elevation'!$B$15</c:f>
              <c:strCache>
                <c:ptCount val="1"/>
                <c:pt idx="0">
                  <c:v>&gt;4000</c:v>
                </c:pt>
              </c:strCache>
            </c:strRef>
          </c:tx>
          <c:invertIfNegative val="0"/>
          <c:cat>
            <c:strRef>
              <c:f>'50% and above elevation'!$C$14:$G$14</c:f>
              <c:strCache>
                <c:ptCount val="5"/>
                <c:pt idx="0">
                  <c:v>Current</c:v>
                </c:pt>
                <c:pt idx="1">
                  <c:v>RCP2.6</c:v>
                </c:pt>
                <c:pt idx="2">
                  <c:v>RCP4.5</c:v>
                </c:pt>
                <c:pt idx="3">
                  <c:v>RCP6.0</c:v>
                </c:pt>
                <c:pt idx="4">
                  <c:v>RCP8.5</c:v>
                </c:pt>
              </c:strCache>
            </c:strRef>
          </c:cat>
          <c:val>
            <c:numRef>
              <c:f>'50% and above elevation'!$C$15:$G$15</c:f>
              <c:numCache>
                <c:formatCode>0</c:formatCode>
                <c:ptCount val="5"/>
                <c:pt idx="0">
                  <c:v>9</c:v>
                </c:pt>
                <c:pt idx="1">
                  <c:v>0</c:v>
                </c:pt>
                <c:pt idx="2">
                  <c:v>4</c:v>
                </c:pt>
                <c:pt idx="3">
                  <c:v>0</c:v>
                </c:pt>
                <c:pt idx="4">
                  <c:v>1</c:v>
                </c:pt>
              </c:numCache>
            </c:numRef>
          </c:val>
          <c:extLst>
            <c:ext xmlns:c16="http://schemas.microsoft.com/office/drawing/2014/chart" uri="{C3380CC4-5D6E-409C-BE32-E72D297353CC}">
              <c16:uniqueId val="{00000000-90B6-884A-AFD7-67DE119A5BCA}"/>
            </c:ext>
          </c:extLst>
        </c:ser>
        <c:ser>
          <c:idx val="1"/>
          <c:order val="1"/>
          <c:tx>
            <c:strRef>
              <c:f>'50% and above elevation'!$B$16</c:f>
              <c:strCache>
                <c:ptCount val="1"/>
                <c:pt idx="0">
                  <c:v>3000-4000</c:v>
                </c:pt>
              </c:strCache>
            </c:strRef>
          </c:tx>
          <c:invertIfNegative val="0"/>
          <c:cat>
            <c:strRef>
              <c:f>'50% and above elevation'!$C$14:$G$14</c:f>
              <c:strCache>
                <c:ptCount val="5"/>
                <c:pt idx="0">
                  <c:v>Current</c:v>
                </c:pt>
                <c:pt idx="1">
                  <c:v>RCP2.6</c:v>
                </c:pt>
                <c:pt idx="2">
                  <c:v>RCP4.5</c:v>
                </c:pt>
                <c:pt idx="3">
                  <c:v>RCP6.0</c:v>
                </c:pt>
                <c:pt idx="4">
                  <c:v>RCP8.5</c:v>
                </c:pt>
              </c:strCache>
            </c:strRef>
          </c:cat>
          <c:val>
            <c:numRef>
              <c:f>'50% and above elevation'!$C$16:$G$16</c:f>
              <c:numCache>
                <c:formatCode>0</c:formatCode>
                <c:ptCount val="5"/>
                <c:pt idx="0">
                  <c:v>1851</c:v>
                </c:pt>
                <c:pt idx="1">
                  <c:v>277</c:v>
                </c:pt>
                <c:pt idx="2">
                  <c:v>1083</c:v>
                </c:pt>
                <c:pt idx="3">
                  <c:v>430</c:v>
                </c:pt>
                <c:pt idx="4">
                  <c:v>1356</c:v>
                </c:pt>
              </c:numCache>
            </c:numRef>
          </c:val>
          <c:extLst>
            <c:ext xmlns:c16="http://schemas.microsoft.com/office/drawing/2014/chart" uri="{C3380CC4-5D6E-409C-BE32-E72D297353CC}">
              <c16:uniqueId val="{00000001-90B6-884A-AFD7-67DE119A5BCA}"/>
            </c:ext>
          </c:extLst>
        </c:ser>
        <c:ser>
          <c:idx val="2"/>
          <c:order val="2"/>
          <c:tx>
            <c:strRef>
              <c:f>'50% and above elevation'!$B$17</c:f>
              <c:strCache>
                <c:ptCount val="1"/>
                <c:pt idx="0">
                  <c:v>2000-3000</c:v>
                </c:pt>
              </c:strCache>
            </c:strRef>
          </c:tx>
          <c:invertIfNegative val="0"/>
          <c:cat>
            <c:strRef>
              <c:f>'50% and above elevation'!$C$14:$G$14</c:f>
              <c:strCache>
                <c:ptCount val="5"/>
                <c:pt idx="0">
                  <c:v>Current</c:v>
                </c:pt>
                <c:pt idx="1">
                  <c:v>RCP2.6</c:v>
                </c:pt>
                <c:pt idx="2">
                  <c:v>RCP4.5</c:v>
                </c:pt>
                <c:pt idx="3">
                  <c:v>RCP6.0</c:v>
                </c:pt>
                <c:pt idx="4">
                  <c:v>RCP8.5</c:v>
                </c:pt>
              </c:strCache>
            </c:strRef>
          </c:cat>
          <c:val>
            <c:numRef>
              <c:f>'50% and above elevation'!$C$17:$G$17</c:f>
              <c:numCache>
                <c:formatCode>0</c:formatCode>
                <c:ptCount val="5"/>
                <c:pt idx="0">
                  <c:v>12022</c:v>
                </c:pt>
                <c:pt idx="1">
                  <c:v>4658</c:v>
                </c:pt>
                <c:pt idx="2">
                  <c:v>12011</c:v>
                </c:pt>
                <c:pt idx="3">
                  <c:v>1101</c:v>
                </c:pt>
                <c:pt idx="4">
                  <c:v>12049</c:v>
                </c:pt>
              </c:numCache>
            </c:numRef>
          </c:val>
          <c:extLst>
            <c:ext xmlns:c16="http://schemas.microsoft.com/office/drawing/2014/chart" uri="{C3380CC4-5D6E-409C-BE32-E72D297353CC}">
              <c16:uniqueId val="{00000002-90B6-884A-AFD7-67DE119A5BCA}"/>
            </c:ext>
          </c:extLst>
        </c:ser>
        <c:ser>
          <c:idx val="3"/>
          <c:order val="3"/>
          <c:tx>
            <c:strRef>
              <c:f>'50% and above elevation'!$B$18</c:f>
              <c:strCache>
                <c:ptCount val="1"/>
                <c:pt idx="0">
                  <c:v>1000-2000</c:v>
                </c:pt>
              </c:strCache>
            </c:strRef>
          </c:tx>
          <c:invertIfNegative val="0"/>
          <c:cat>
            <c:strRef>
              <c:f>'50% and above elevation'!$C$14:$G$14</c:f>
              <c:strCache>
                <c:ptCount val="5"/>
                <c:pt idx="0">
                  <c:v>Current</c:v>
                </c:pt>
                <c:pt idx="1">
                  <c:v>RCP2.6</c:v>
                </c:pt>
                <c:pt idx="2">
                  <c:v>RCP4.5</c:v>
                </c:pt>
                <c:pt idx="3">
                  <c:v>RCP6.0</c:v>
                </c:pt>
                <c:pt idx="4">
                  <c:v>RCP8.5</c:v>
                </c:pt>
              </c:strCache>
            </c:strRef>
          </c:cat>
          <c:val>
            <c:numRef>
              <c:f>'50% and above elevation'!$C$18:$G$18</c:f>
              <c:numCache>
                <c:formatCode>0</c:formatCode>
                <c:ptCount val="5"/>
                <c:pt idx="0">
                  <c:v>21947</c:v>
                </c:pt>
                <c:pt idx="1">
                  <c:v>11325</c:v>
                </c:pt>
                <c:pt idx="2">
                  <c:v>22018</c:v>
                </c:pt>
                <c:pt idx="3">
                  <c:v>13796</c:v>
                </c:pt>
                <c:pt idx="4">
                  <c:v>22005</c:v>
                </c:pt>
              </c:numCache>
            </c:numRef>
          </c:val>
          <c:extLst>
            <c:ext xmlns:c16="http://schemas.microsoft.com/office/drawing/2014/chart" uri="{C3380CC4-5D6E-409C-BE32-E72D297353CC}">
              <c16:uniqueId val="{00000003-90B6-884A-AFD7-67DE119A5BCA}"/>
            </c:ext>
          </c:extLst>
        </c:ser>
        <c:ser>
          <c:idx val="4"/>
          <c:order val="4"/>
          <c:tx>
            <c:strRef>
              <c:f>'50% and above elevation'!$B$19</c:f>
              <c:strCache>
                <c:ptCount val="1"/>
                <c:pt idx="0">
                  <c:v>&lt;1000m</c:v>
                </c:pt>
              </c:strCache>
            </c:strRef>
          </c:tx>
          <c:invertIfNegative val="0"/>
          <c:cat>
            <c:strRef>
              <c:f>'50% and above elevation'!$C$14:$G$14</c:f>
              <c:strCache>
                <c:ptCount val="5"/>
                <c:pt idx="0">
                  <c:v>Current</c:v>
                </c:pt>
                <c:pt idx="1">
                  <c:v>RCP2.6</c:v>
                </c:pt>
                <c:pt idx="2">
                  <c:v>RCP4.5</c:v>
                </c:pt>
                <c:pt idx="3">
                  <c:v>RCP6.0</c:v>
                </c:pt>
                <c:pt idx="4">
                  <c:v>RCP8.5</c:v>
                </c:pt>
              </c:strCache>
            </c:strRef>
          </c:cat>
          <c:val>
            <c:numRef>
              <c:f>'50% and above elevation'!$C$19:$G$19</c:f>
              <c:numCache>
                <c:formatCode>0</c:formatCode>
                <c:ptCount val="5"/>
                <c:pt idx="0">
                  <c:v>4552</c:v>
                </c:pt>
                <c:pt idx="1">
                  <c:v>2890</c:v>
                </c:pt>
                <c:pt idx="2">
                  <c:v>4593</c:v>
                </c:pt>
                <c:pt idx="3">
                  <c:v>3218</c:v>
                </c:pt>
                <c:pt idx="4">
                  <c:v>4728</c:v>
                </c:pt>
              </c:numCache>
            </c:numRef>
          </c:val>
          <c:extLst>
            <c:ext xmlns:c16="http://schemas.microsoft.com/office/drawing/2014/chart" uri="{C3380CC4-5D6E-409C-BE32-E72D297353CC}">
              <c16:uniqueId val="{00000004-90B6-884A-AFD7-67DE119A5BCA}"/>
            </c:ext>
          </c:extLst>
        </c:ser>
        <c:dLbls>
          <c:showLegendKey val="0"/>
          <c:showVal val="0"/>
          <c:showCatName val="0"/>
          <c:showSerName val="0"/>
          <c:showPercent val="0"/>
          <c:showBubbleSize val="0"/>
        </c:dLbls>
        <c:gapWidth val="150"/>
        <c:axId val="92039040"/>
        <c:axId val="104404096"/>
      </c:barChart>
      <c:catAx>
        <c:axId val="92039040"/>
        <c:scaling>
          <c:orientation val="minMax"/>
        </c:scaling>
        <c:delete val="0"/>
        <c:axPos val="b"/>
        <c:title>
          <c:tx>
            <c:rich>
              <a:bodyPr/>
              <a:lstStyle/>
              <a:p>
                <a:pPr>
                  <a:defRPr/>
                </a:pPr>
                <a:r>
                  <a:rPr lang="en-US"/>
                  <a:t>Elevation wise</a:t>
                </a:r>
                <a:r>
                  <a:rPr lang="en-US" baseline="0"/>
                  <a:t> habitat suitability </a:t>
                </a:r>
                <a:r>
                  <a:rPr lang="en-US"/>
                  <a:t>in current</a:t>
                </a:r>
                <a:r>
                  <a:rPr lang="en-US" baseline="0"/>
                  <a:t> and future scenarios, 2050</a:t>
                </a:r>
                <a:endParaRPr lang="en-US"/>
              </a:p>
            </c:rich>
          </c:tx>
          <c:layout>
            <c:manualLayout>
              <c:xMode val="edge"/>
              <c:yMode val="edge"/>
              <c:x val="0.22621740911064731"/>
              <c:y val="0.84151344559048824"/>
            </c:manualLayout>
          </c:layout>
          <c:overlay val="0"/>
        </c:title>
        <c:numFmt formatCode="General" sourceLinked="0"/>
        <c:majorTickMark val="out"/>
        <c:minorTickMark val="none"/>
        <c:tickLblPos val="nextTo"/>
        <c:crossAx val="104404096"/>
        <c:crosses val="autoZero"/>
        <c:auto val="1"/>
        <c:lblAlgn val="ctr"/>
        <c:lblOffset val="100"/>
        <c:noMultiLvlLbl val="0"/>
      </c:catAx>
      <c:valAx>
        <c:axId val="104404096"/>
        <c:scaling>
          <c:orientation val="minMax"/>
        </c:scaling>
        <c:delete val="0"/>
        <c:axPos val="l"/>
        <c:title>
          <c:tx>
            <c:rich>
              <a:bodyPr rot="-5400000" vert="horz"/>
              <a:lstStyle/>
              <a:p>
                <a:pPr>
                  <a:defRPr/>
                </a:pPr>
                <a:r>
                  <a:rPr lang="en-US"/>
                  <a:t>Pixel frequency</a:t>
                </a:r>
              </a:p>
            </c:rich>
          </c:tx>
          <c:layout>
            <c:manualLayout>
              <c:xMode val="edge"/>
              <c:yMode val="edge"/>
              <c:x val="0"/>
              <c:y val="0.18733043622763276"/>
            </c:manualLayout>
          </c:layout>
          <c:overlay val="0"/>
        </c:title>
        <c:numFmt formatCode="0" sourceLinked="1"/>
        <c:majorTickMark val="out"/>
        <c:minorTickMark val="none"/>
        <c:tickLblPos val="nextTo"/>
        <c:crossAx val="92039040"/>
        <c:crosses val="autoZero"/>
        <c:crossBetween val="between"/>
      </c:valAx>
    </c:plotArea>
    <c:legend>
      <c:legendPos val="t"/>
      <c:layout>
        <c:manualLayout>
          <c:xMode val="edge"/>
          <c:yMode val="edge"/>
          <c:x val="3.6264767982258116E-4"/>
          <c:y val="3.4692423438784044E-2"/>
          <c:w val="0.96843729029329362"/>
          <c:h val="0.13924910480344507"/>
        </c:manualLayout>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756123469921976"/>
          <c:y val="0.17128646573733744"/>
          <c:w val="0.67854543821663138"/>
          <c:h val="0.53551414585936008"/>
        </c:manualLayout>
      </c:layout>
      <c:barChart>
        <c:barDir val="col"/>
        <c:grouping val="clustered"/>
        <c:varyColors val="0"/>
        <c:ser>
          <c:idx val="0"/>
          <c:order val="0"/>
          <c:tx>
            <c:strRef>
              <c:f>'50% and above elevation'!$J$15</c:f>
              <c:strCache>
                <c:ptCount val="1"/>
                <c:pt idx="0">
                  <c:v>&gt;4000</c:v>
                </c:pt>
              </c:strCache>
            </c:strRef>
          </c:tx>
          <c:invertIfNegative val="0"/>
          <c:cat>
            <c:strRef>
              <c:f>'50% and above elevation'!$K$14:$O$14</c:f>
              <c:strCache>
                <c:ptCount val="5"/>
                <c:pt idx="0">
                  <c:v>Current</c:v>
                </c:pt>
                <c:pt idx="1">
                  <c:v>RCP2.6</c:v>
                </c:pt>
                <c:pt idx="2">
                  <c:v>RCP4.5</c:v>
                </c:pt>
                <c:pt idx="3">
                  <c:v>RCP6.0</c:v>
                </c:pt>
                <c:pt idx="4">
                  <c:v>RCP8.5</c:v>
                </c:pt>
              </c:strCache>
            </c:strRef>
          </c:cat>
          <c:val>
            <c:numRef>
              <c:f>'50% and above elevation'!$K$15:$O$15</c:f>
              <c:numCache>
                <c:formatCode>0</c:formatCode>
                <c:ptCount val="5"/>
                <c:pt idx="0">
                  <c:v>9</c:v>
                </c:pt>
                <c:pt idx="1">
                  <c:v>0</c:v>
                </c:pt>
                <c:pt idx="2">
                  <c:v>1</c:v>
                </c:pt>
                <c:pt idx="3">
                  <c:v>0</c:v>
                </c:pt>
                <c:pt idx="4">
                  <c:v>2</c:v>
                </c:pt>
              </c:numCache>
            </c:numRef>
          </c:val>
          <c:extLst>
            <c:ext xmlns:c16="http://schemas.microsoft.com/office/drawing/2014/chart" uri="{C3380CC4-5D6E-409C-BE32-E72D297353CC}">
              <c16:uniqueId val="{00000000-8254-B648-92B1-E66FC3A9797B}"/>
            </c:ext>
          </c:extLst>
        </c:ser>
        <c:ser>
          <c:idx val="1"/>
          <c:order val="1"/>
          <c:tx>
            <c:strRef>
              <c:f>'50% and above elevation'!$J$16</c:f>
              <c:strCache>
                <c:ptCount val="1"/>
                <c:pt idx="0">
                  <c:v>3000-4000</c:v>
                </c:pt>
              </c:strCache>
            </c:strRef>
          </c:tx>
          <c:invertIfNegative val="0"/>
          <c:cat>
            <c:strRef>
              <c:f>'50% and above elevation'!$K$14:$O$14</c:f>
              <c:strCache>
                <c:ptCount val="5"/>
                <c:pt idx="0">
                  <c:v>Current</c:v>
                </c:pt>
                <c:pt idx="1">
                  <c:v>RCP2.6</c:v>
                </c:pt>
                <c:pt idx="2">
                  <c:v>RCP4.5</c:v>
                </c:pt>
                <c:pt idx="3">
                  <c:v>RCP6.0</c:v>
                </c:pt>
                <c:pt idx="4">
                  <c:v>RCP8.5</c:v>
                </c:pt>
              </c:strCache>
            </c:strRef>
          </c:cat>
          <c:val>
            <c:numRef>
              <c:f>'50% and above elevation'!$K$16:$O$16</c:f>
              <c:numCache>
                <c:formatCode>0</c:formatCode>
                <c:ptCount val="5"/>
                <c:pt idx="0">
                  <c:v>1851</c:v>
                </c:pt>
                <c:pt idx="1">
                  <c:v>317</c:v>
                </c:pt>
                <c:pt idx="2">
                  <c:v>1415</c:v>
                </c:pt>
                <c:pt idx="3">
                  <c:v>655</c:v>
                </c:pt>
                <c:pt idx="4">
                  <c:v>1250</c:v>
                </c:pt>
              </c:numCache>
            </c:numRef>
          </c:val>
          <c:extLst>
            <c:ext xmlns:c16="http://schemas.microsoft.com/office/drawing/2014/chart" uri="{C3380CC4-5D6E-409C-BE32-E72D297353CC}">
              <c16:uniqueId val="{00000001-8254-B648-92B1-E66FC3A9797B}"/>
            </c:ext>
          </c:extLst>
        </c:ser>
        <c:ser>
          <c:idx val="2"/>
          <c:order val="2"/>
          <c:tx>
            <c:strRef>
              <c:f>'50% and above elevation'!$J$17</c:f>
              <c:strCache>
                <c:ptCount val="1"/>
                <c:pt idx="0">
                  <c:v>2000-3000</c:v>
                </c:pt>
              </c:strCache>
            </c:strRef>
          </c:tx>
          <c:invertIfNegative val="0"/>
          <c:cat>
            <c:strRef>
              <c:f>'50% and above elevation'!$K$14:$O$14</c:f>
              <c:strCache>
                <c:ptCount val="5"/>
                <c:pt idx="0">
                  <c:v>Current</c:v>
                </c:pt>
                <c:pt idx="1">
                  <c:v>RCP2.6</c:v>
                </c:pt>
                <c:pt idx="2">
                  <c:v>RCP4.5</c:v>
                </c:pt>
                <c:pt idx="3">
                  <c:v>RCP6.0</c:v>
                </c:pt>
                <c:pt idx="4">
                  <c:v>RCP8.5</c:v>
                </c:pt>
              </c:strCache>
            </c:strRef>
          </c:cat>
          <c:val>
            <c:numRef>
              <c:f>'50% and above elevation'!$K$17:$O$17</c:f>
              <c:numCache>
                <c:formatCode>0</c:formatCode>
                <c:ptCount val="5"/>
                <c:pt idx="0">
                  <c:v>12022</c:v>
                </c:pt>
                <c:pt idx="1">
                  <c:v>4238</c:v>
                </c:pt>
                <c:pt idx="2">
                  <c:v>9798</c:v>
                </c:pt>
                <c:pt idx="3">
                  <c:v>4361</c:v>
                </c:pt>
                <c:pt idx="4">
                  <c:v>11487</c:v>
                </c:pt>
              </c:numCache>
            </c:numRef>
          </c:val>
          <c:extLst>
            <c:ext xmlns:c16="http://schemas.microsoft.com/office/drawing/2014/chart" uri="{C3380CC4-5D6E-409C-BE32-E72D297353CC}">
              <c16:uniqueId val="{00000002-8254-B648-92B1-E66FC3A9797B}"/>
            </c:ext>
          </c:extLst>
        </c:ser>
        <c:ser>
          <c:idx val="3"/>
          <c:order val="3"/>
          <c:tx>
            <c:strRef>
              <c:f>'50% and above elevation'!$J$18</c:f>
              <c:strCache>
                <c:ptCount val="1"/>
                <c:pt idx="0">
                  <c:v>1000-2000</c:v>
                </c:pt>
              </c:strCache>
            </c:strRef>
          </c:tx>
          <c:invertIfNegative val="0"/>
          <c:cat>
            <c:strRef>
              <c:f>'50% and above elevation'!$K$14:$O$14</c:f>
              <c:strCache>
                <c:ptCount val="5"/>
                <c:pt idx="0">
                  <c:v>Current</c:v>
                </c:pt>
                <c:pt idx="1">
                  <c:v>RCP2.6</c:v>
                </c:pt>
                <c:pt idx="2">
                  <c:v>RCP4.5</c:v>
                </c:pt>
                <c:pt idx="3">
                  <c:v>RCP6.0</c:v>
                </c:pt>
                <c:pt idx="4">
                  <c:v>RCP8.5</c:v>
                </c:pt>
              </c:strCache>
            </c:strRef>
          </c:cat>
          <c:val>
            <c:numRef>
              <c:f>'50% and above elevation'!$K$18:$O$18</c:f>
              <c:numCache>
                <c:formatCode>0</c:formatCode>
                <c:ptCount val="5"/>
                <c:pt idx="0">
                  <c:v>21947</c:v>
                </c:pt>
                <c:pt idx="1">
                  <c:v>10454</c:v>
                </c:pt>
                <c:pt idx="2">
                  <c:v>21477</c:v>
                </c:pt>
                <c:pt idx="3">
                  <c:v>12456</c:v>
                </c:pt>
                <c:pt idx="4">
                  <c:v>22282</c:v>
                </c:pt>
              </c:numCache>
            </c:numRef>
          </c:val>
          <c:extLst>
            <c:ext xmlns:c16="http://schemas.microsoft.com/office/drawing/2014/chart" uri="{C3380CC4-5D6E-409C-BE32-E72D297353CC}">
              <c16:uniqueId val="{00000003-8254-B648-92B1-E66FC3A9797B}"/>
            </c:ext>
          </c:extLst>
        </c:ser>
        <c:ser>
          <c:idx val="4"/>
          <c:order val="4"/>
          <c:tx>
            <c:strRef>
              <c:f>'50% and above elevation'!$J$19</c:f>
              <c:strCache>
                <c:ptCount val="1"/>
                <c:pt idx="0">
                  <c:v>&lt;1000m</c:v>
                </c:pt>
              </c:strCache>
            </c:strRef>
          </c:tx>
          <c:invertIfNegative val="0"/>
          <c:cat>
            <c:strRef>
              <c:f>'50% and above elevation'!$K$14:$O$14</c:f>
              <c:strCache>
                <c:ptCount val="5"/>
                <c:pt idx="0">
                  <c:v>Current</c:v>
                </c:pt>
                <c:pt idx="1">
                  <c:v>RCP2.6</c:v>
                </c:pt>
                <c:pt idx="2">
                  <c:v>RCP4.5</c:v>
                </c:pt>
                <c:pt idx="3">
                  <c:v>RCP6.0</c:v>
                </c:pt>
                <c:pt idx="4">
                  <c:v>RCP8.5</c:v>
                </c:pt>
              </c:strCache>
            </c:strRef>
          </c:cat>
          <c:val>
            <c:numRef>
              <c:f>'50% and above elevation'!$K$19:$O$19</c:f>
              <c:numCache>
                <c:formatCode>0</c:formatCode>
                <c:ptCount val="5"/>
                <c:pt idx="0">
                  <c:v>4552</c:v>
                </c:pt>
                <c:pt idx="1">
                  <c:v>2587</c:v>
                </c:pt>
                <c:pt idx="2">
                  <c:v>4522</c:v>
                </c:pt>
                <c:pt idx="3">
                  <c:v>3928</c:v>
                </c:pt>
                <c:pt idx="4">
                  <c:v>5955</c:v>
                </c:pt>
              </c:numCache>
            </c:numRef>
          </c:val>
          <c:extLst>
            <c:ext xmlns:c16="http://schemas.microsoft.com/office/drawing/2014/chart" uri="{C3380CC4-5D6E-409C-BE32-E72D297353CC}">
              <c16:uniqueId val="{00000004-8254-B648-92B1-E66FC3A9797B}"/>
            </c:ext>
          </c:extLst>
        </c:ser>
        <c:dLbls>
          <c:showLegendKey val="0"/>
          <c:showVal val="0"/>
          <c:showCatName val="0"/>
          <c:showSerName val="0"/>
          <c:showPercent val="0"/>
          <c:showBubbleSize val="0"/>
        </c:dLbls>
        <c:gapWidth val="150"/>
        <c:axId val="55198080"/>
        <c:axId val="55200000"/>
      </c:barChart>
      <c:catAx>
        <c:axId val="55198080"/>
        <c:scaling>
          <c:orientation val="minMax"/>
        </c:scaling>
        <c:delete val="0"/>
        <c:axPos val="b"/>
        <c:title>
          <c:tx>
            <c:rich>
              <a:bodyPr/>
              <a:lstStyle/>
              <a:p>
                <a:pPr>
                  <a:defRPr/>
                </a:pPr>
                <a:r>
                  <a:rPr lang="en-US"/>
                  <a:t>Elevation wise</a:t>
                </a:r>
                <a:r>
                  <a:rPr lang="en-US" baseline="0"/>
                  <a:t> habitat suitability in current and future scenarios, 2070</a:t>
                </a:r>
                <a:endParaRPr lang="en-US"/>
              </a:p>
            </c:rich>
          </c:tx>
          <c:layout>
            <c:manualLayout>
              <c:xMode val="edge"/>
              <c:yMode val="edge"/>
              <c:x val="0.23878831422328933"/>
              <c:y val="0.83281934264096613"/>
            </c:manualLayout>
          </c:layout>
          <c:overlay val="0"/>
        </c:title>
        <c:numFmt formatCode="General" sourceLinked="0"/>
        <c:majorTickMark val="out"/>
        <c:minorTickMark val="none"/>
        <c:tickLblPos val="nextTo"/>
        <c:crossAx val="55200000"/>
        <c:crosses val="autoZero"/>
        <c:auto val="1"/>
        <c:lblAlgn val="ctr"/>
        <c:lblOffset val="100"/>
        <c:noMultiLvlLbl val="0"/>
      </c:catAx>
      <c:valAx>
        <c:axId val="55200000"/>
        <c:scaling>
          <c:orientation val="minMax"/>
        </c:scaling>
        <c:delete val="0"/>
        <c:axPos val="l"/>
        <c:title>
          <c:tx>
            <c:rich>
              <a:bodyPr rot="-5400000" vert="horz"/>
              <a:lstStyle/>
              <a:p>
                <a:pPr>
                  <a:defRPr/>
                </a:pPr>
                <a:r>
                  <a:rPr lang="en-US"/>
                  <a:t>Pixel frequency</a:t>
                </a:r>
              </a:p>
            </c:rich>
          </c:tx>
          <c:layout>
            <c:manualLayout>
              <c:xMode val="edge"/>
              <c:yMode val="edge"/>
              <c:x val="1.8251797285797181E-2"/>
              <c:y val="0.20417998463234391"/>
            </c:manualLayout>
          </c:layout>
          <c:overlay val="0"/>
        </c:title>
        <c:numFmt formatCode="0" sourceLinked="1"/>
        <c:majorTickMark val="out"/>
        <c:minorTickMark val="none"/>
        <c:tickLblPos val="nextTo"/>
        <c:crossAx val="55198080"/>
        <c:crosses val="autoZero"/>
        <c:crossBetween val="between"/>
      </c:valAx>
    </c:plotArea>
    <c:legend>
      <c:legendPos val="t"/>
      <c:layout>
        <c:manualLayout>
          <c:xMode val="edge"/>
          <c:yMode val="edge"/>
          <c:x val="0"/>
          <c:y val="0"/>
          <c:w val="1"/>
          <c:h val="0.12840156260395832"/>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47DDA-50D3-974C-8192-3F659CEE3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19</Pages>
  <Words>5882</Words>
  <Characters>33528</Characters>
  <Application>Microsoft Office Word</Application>
  <DocSecurity>0</DocSecurity>
  <Lines>279</Lines>
  <Paragraphs>78</Paragraphs>
  <ScaleCrop>false</ScaleCrop>
  <Company/>
  <LinksUpToDate>false</LinksUpToDate>
  <CharactersWithSpaces>39332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Adiga, Abhijin (aa5ts)</cp:lastModifiedBy>
  <cp:revision>6</cp:revision>
  <dcterms:created xsi:type="dcterms:W3CDTF">2019-02-21T06:49:00Z</dcterms:created>
  <dcterms:modified xsi:type="dcterms:W3CDTF">2019-03-27T14:20:00Z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